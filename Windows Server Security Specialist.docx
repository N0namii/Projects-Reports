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i w:val="1"/>
          <w:u w:val="single"/>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keepNext w:val="0"/>
        <w:keepLines w:val="0"/>
        <w:shd w:fill="ffffff" w:val="clear"/>
        <w:spacing w:after="0" w:before="0" w:lineRule="auto"/>
        <w:rPr>
          <w:b w:val="1"/>
          <w:color w:val="1155cc"/>
          <w:sz w:val="52"/>
          <w:szCs w:val="52"/>
        </w:rPr>
      </w:pPr>
      <w:bookmarkStart w:colFirst="0" w:colLast="0" w:name="_rmmi7jnsjotv" w:id="0"/>
      <w:bookmarkEnd w:id="0"/>
      <w:hyperlink r:id="rId6">
        <w:r w:rsidDel="00000000" w:rsidR="00000000" w:rsidRPr="00000000">
          <w:rPr>
            <w:b w:val="1"/>
            <w:color w:val="1155cc"/>
            <w:sz w:val="52"/>
            <w:szCs w:val="52"/>
            <w:rtl w:val="0"/>
          </w:rPr>
          <w:t xml:space="preserve">Windows Server Security Specialist</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2"/>
        <w:keepNext w:val="0"/>
        <w:keepLines w:val="0"/>
        <w:spacing w:after="80" w:lineRule="auto"/>
        <w:rPr>
          <w:b w:val="1"/>
          <w:sz w:val="34"/>
          <w:szCs w:val="34"/>
        </w:rPr>
      </w:pPr>
      <w:bookmarkStart w:colFirst="0" w:colLast="0" w:name="_yi9cilatp5p4" w:id="1"/>
      <w:bookmarkEnd w:id="1"/>
      <w:r w:rsidDel="00000000" w:rsidR="00000000" w:rsidRPr="00000000">
        <w:rPr>
          <w:b w:val="1"/>
          <w:sz w:val="34"/>
          <w:szCs w:val="34"/>
          <w:rtl w:val="0"/>
        </w:rPr>
        <w:t xml:space="preserve">Project Overview</w:t>
      </w:r>
    </w:p>
    <w:p w:rsidR="00000000" w:rsidDel="00000000" w:rsidP="00000000" w:rsidRDefault="00000000" w:rsidRPr="00000000" w14:paraId="0000000A">
      <w:pPr>
        <w:spacing w:after="240" w:before="240" w:lineRule="auto"/>
        <w:rPr/>
      </w:pPr>
      <w:r w:rsidDel="00000000" w:rsidR="00000000" w:rsidRPr="00000000">
        <w:rPr>
          <w:rtl w:val="0"/>
        </w:rPr>
        <w:t xml:space="preserve">The goal of this project is to build a fully functional Windows Server environment with Active Directory (AD), configure it securely, and conduct penetration testing using various tools. These tools include Mimikatz, CrackMapExec, and BloodHound, among others. A Windows 10/11 VM will be joined to the AD domain to enable practical testing. This project aims to develop proficiency in both system administration and security assessment.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3"/>
        <w:rPr>
          <w:b w:val="1"/>
        </w:rPr>
      </w:pPr>
      <w:bookmarkStart w:colFirst="0" w:colLast="0" w:name="_c8q7rtcg0oty" w:id="2"/>
      <w:bookmarkEnd w:id="2"/>
      <w:r w:rsidDel="00000000" w:rsidR="00000000" w:rsidRPr="00000000">
        <w:rPr>
          <w:b w:val="1"/>
          <w:rtl w:val="0"/>
        </w:rPr>
        <w:t xml:space="preserve">1. Setup of Windows Server and Active Directory (AD)</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4"/>
        <w:rPr>
          <w:b w:val="1"/>
          <w:color w:val="000000"/>
        </w:rPr>
      </w:pPr>
      <w:bookmarkStart w:colFirst="0" w:colLast="0" w:name="_hwzsqxroez7a" w:id="3"/>
      <w:bookmarkEnd w:id="3"/>
      <w:r w:rsidDel="00000000" w:rsidR="00000000" w:rsidRPr="00000000">
        <w:rPr>
          <w:b w:val="1"/>
          <w:color w:val="000000"/>
          <w:rtl w:val="0"/>
        </w:rPr>
        <w:t xml:space="preserve">a. Initial Configuration:</w:t>
      </w:r>
    </w:p>
    <w:p w:rsidR="00000000" w:rsidDel="00000000" w:rsidP="00000000" w:rsidRDefault="00000000" w:rsidRPr="00000000" w14:paraId="00000010">
      <w:pPr>
        <w:numPr>
          <w:ilvl w:val="0"/>
          <w:numId w:val="2"/>
        </w:numPr>
        <w:spacing w:after="240" w:before="240" w:lineRule="auto"/>
        <w:ind w:left="720" w:hanging="360"/>
      </w:pPr>
      <w:r w:rsidDel="00000000" w:rsidR="00000000" w:rsidRPr="00000000">
        <w:rPr>
          <w:b w:val="1"/>
          <w:rtl w:val="0"/>
        </w:rPr>
        <w:t xml:space="preserve">Assign Static IP:</w:t>
      </w:r>
      <w:r w:rsidDel="00000000" w:rsidR="00000000" w:rsidRPr="00000000">
        <w:rPr>
          <w:rtl w:val="0"/>
        </w:rPr>
        <w:t xml:space="preserve"> </w:t>
      </w:r>
    </w:p>
    <w:p w:rsidR="00000000" w:rsidDel="00000000" w:rsidP="00000000" w:rsidRDefault="00000000" w:rsidRPr="00000000" w14:paraId="00000011">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3857625" cy="4267200"/>
            <wp:effectExtent b="0" l="0" r="0" t="0"/>
            <wp:docPr id="40"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38576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r>
    </w:p>
    <w:p w:rsidR="00000000" w:rsidDel="00000000" w:rsidP="00000000" w:rsidRDefault="00000000" w:rsidRPr="00000000" w14:paraId="00000013">
      <w:pPr>
        <w:numPr>
          <w:ilvl w:val="0"/>
          <w:numId w:val="2"/>
        </w:numPr>
        <w:spacing w:after="240" w:before="240" w:lineRule="auto"/>
        <w:ind w:left="720" w:hanging="360"/>
        <w:rPr/>
      </w:pPr>
      <w:r w:rsidDel="00000000" w:rsidR="00000000" w:rsidRPr="00000000">
        <w:rPr>
          <w:b w:val="1"/>
          <w:rtl w:val="0"/>
        </w:rPr>
        <w:t xml:space="preserve">Configure Hostname:</w:t>
      </w:r>
    </w:p>
    <w:p w:rsidR="00000000" w:rsidDel="00000000" w:rsidP="00000000" w:rsidRDefault="00000000" w:rsidRPr="00000000" w14:paraId="00000014">
      <w:pPr>
        <w:spacing w:after="240" w:before="240" w:lineRule="auto"/>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3190875" cy="3676650"/>
            <wp:effectExtent b="0" l="0" r="0" t="0"/>
            <wp:docPr id="47"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31908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16">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17">
      <w:pPr>
        <w:numPr>
          <w:ilvl w:val="0"/>
          <w:numId w:val="2"/>
        </w:numPr>
        <w:spacing w:after="240" w:before="240" w:lineRule="auto"/>
        <w:ind w:left="720" w:hanging="360"/>
        <w:rPr>
          <w:u w:val="none"/>
        </w:rPr>
      </w:pPr>
      <w:r w:rsidDel="00000000" w:rsidR="00000000" w:rsidRPr="00000000">
        <w:rPr>
          <w:b w:val="1"/>
          <w:rtl w:val="0"/>
        </w:rPr>
        <w:t xml:space="preserve">Update Windows Server:</w:t>
      </w:r>
      <w:r w:rsidDel="00000000" w:rsidR="00000000" w:rsidRPr="00000000">
        <w:rPr>
          <w:rtl w:val="0"/>
        </w:rPr>
        <w:t xml:space="preserve"> Install the latest updates and patches for Windows Server to ensure the system is secure.</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4470400"/>
            <wp:effectExtent b="0" l="0" r="0" t="0"/>
            <wp:docPr id="27"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4"/>
        <w:keepNext w:val="0"/>
        <w:keepLines w:val="0"/>
        <w:spacing w:after="40" w:before="240" w:lineRule="auto"/>
        <w:rPr>
          <w:b w:val="1"/>
          <w:color w:val="000000"/>
          <w:sz w:val="22"/>
          <w:szCs w:val="22"/>
        </w:rPr>
      </w:pPr>
      <w:bookmarkStart w:colFirst="0" w:colLast="0" w:name="_r8065h684qra" w:id="4"/>
      <w:bookmarkEnd w:id="4"/>
      <w:r w:rsidDel="00000000" w:rsidR="00000000" w:rsidRPr="00000000">
        <w:rPr>
          <w:b w:val="1"/>
          <w:color w:val="000000"/>
          <w:sz w:val="22"/>
          <w:szCs w:val="22"/>
          <w:rtl w:val="0"/>
        </w:rPr>
        <w:t xml:space="preserve">b. Install and Configure Active Directory Domain Services (AD DS):</w:t>
      </w:r>
    </w:p>
    <w:p w:rsidR="00000000" w:rsidDel="00000000" w:rsidP="00000000" w:rsidRDefault="00000000" w:rsidRPr="00000000" w14:paraId="0000001D">
      <w:pPr>
        <w:numPr>
          <w:ilvl w:val="0"/>
          <w:numId w:val="5"/>
        </w:numPr>
        <w:spacing w:after="240" w:before="240" w:lineRule="auto"/>
        <w:ind w:left="720" w:hanging="360"/>
      </w:pPr>
      <w:r w:rsidDel="00000000" w:rsidR="00000000" w:rsidRPr="00000000">
        <w:rPr>
          <w:b w:val="1"/>
          <w:rtl w:val="0"/>
        </w:rPr>
        <w:t xml:space="preserve">Install AD DS Role:</w:t>
      </w:r>
      <w:r w:rsidDel="00000000" w:rsidR="00000000" w:rsidRPr="00000000">
        <w:rPr>
          <w:rtl w:val="0"/>
        </w:rPr>
        <w:t xml:space="preserve"> Add the Active Directory Domain Services role through Server Manager.</w:t>
      </w:r>
    </w:p>
    <w:p w:rsidR="00000000" w:rsidDel="00000000" w:rsidP="00000000" w:rsidRDefault="00000000" w:rsidRPr="00000000" w14:paraId="0000001E">
      <w:pPr>
        <w:spacing w:after="240" w:before="240" w:lineRule="auto"/>
        <w:ind w:left="720" w:firstLine="0"/>
        <w:rPr/>
      </w:pPr>
      <w:r w:rsidDel="00000000" w:rsidR="00000000" w:rsidRPr="00000000">
        <w:rPr/>
        <w:drawing>
          <wp:inline distB="114300" distT="114300" distL="114300" distR="114300">
            <wp:extent cx="4085986" cy="4129088"/>
            <wp:effectExtent b="0" l="0" r="0" t="0"/>
            <wp:docPr id="29"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4085986"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5"/>
        </w:numPr>
        <w:spacing w:after="240" w:before="240" w:lineRule="auto"/>
        <w:ind w:left="720" w:hanging="360"/>
      </w:pPr>
      <w:r w:rsidDel="00000000" w:rsidR="00000000" w:rsidRPr="00000000">
        <w:rPr>
          <w:b w:val="1"/>
          <w:rtl w:val="0"/>
        </w:rPr>
        <w:t xml:space="preserve">Promote to Domain Controller:</w:t>
      </w:r>
      <w:r w:rsidDel="00000000" w:rsidR="00000000" w:rsidRPr="00000000">
        <w:rPr>
          <w:rtl w:val="0"/>
        </w:rPr>
        <w:t xml:space="preserve"> Promote the server to a domain controller with the domain name </w:t>
      </w:r>
      <w:r w:rsidDel="00000000" w:rsidR="00000000" w:rsidRPr="00000000">
        <w:rPr>
          <w:color w:val="188038"/>
          <w:rtl w:val="0"/>
        </w:rPr>
        <w:t xml:space="preserve"> </w:t>
      </w:r>
      <w:r w:rsidDel="00000000" w:rsidR="00000000" w:rsidRPr="00000000">
        <w:rPr>
          <w:i w:val="1"/>
          <w:color w:val="188038"/>
          <w:rtl w:val="0"/>
        </w:rPr>
        <w:t xml:space="preserve">test.com</w:t>
      </w:r>
    </w:p>
    <w:p w:rsidR="00000000" w:rsidDel="00000000" w:rsidP="00000000" w:rsidRDefault="00000000" w:rsidRPr="00000000" w14:paraId="00000020">
      <w:pPr>
        <w:spacing w:after="240" w:before="240" w:lineRule="auto"/>
        <w:rPr>
          <w:i w:val="1"/>
          <w:color w:val="188038"/>
        </w:rPr>
      </w:pPr>
      <w:r w:rsidDel="00000000" w:rsidR="00000000" w:rsidRPr="00000000">
        <w:rPr>
          <w:i w:val="1"/>
          <w:color w:val="188038"/>
        </w:rPr>
        <w:drawing>
          <wp:inline distB="114300" distT="114300" distL="114300" distR="114300">
            <wp:extent cx="3124200" cy="3667125"/>
            <wp:effectExtent b="0" l="0" r="0" t="0"/>
            <wp:docPr id="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1242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5"/>
        </w:numPr>
        <w:spacing w:after="240" w:before="240" w:lineRule="auto"/>
        <w:ind w:left="720" w:hanging="360"/>
      </w:pPr>
      <w:r w:rsidDel="00000000" w:rsidR="00000000" w:rsidRPr="00000000">
        <w:rPr>
          <w:b w:val="1"/>
          <w:rtl w:val="0"/>
        </w:rPr>
        <w:t xml:space="preserve">Configure DNS:</w:t>
      </w:r>
      <w:r w:rsidDel="00000000" w:rsidR="00000000" w:rsidRPr="00000000">
        <w:rPr>
          <w:rtl w:val="0"/>
        </w:rPr>
        <w:t xml:space="preserve"> Set up the DNS server to resolve domain names within the AD environment.</w:t>
      </w:r>
      <w:r w:rsidDel="00000000" w:rsidR="00000000" w:rsidRPr="00000000">
        <w:rPr>
          <w:rtl w:val="0"/>
        </w:rPr>
      </w:r>
    </w:p>
    <w:p w:rsidR="00000000" w:rsidDel="00000000" w:rsidP="00000000" w:rsidRDefault="00000000" w:rsidRPr="00000000" w14:paraId="00000022">
      <w:pPr>
        <w:spacing w:after="240" w:before="240" w:lineRule="auto"/>
        <w:ind w:left="720" w:firstLine="0"/>
        <w:rPr/>
      </w:pPr>
      <w:r w:rsidDel="00000000" w:rsidR="00000000" w:rsidRPr="00000000">
        <w:rPr>
          <w:b w:val="1"/>
        </w:rPr>
        <w:drawing>
          <wp:inline distB="114300" distT="114300" distL="114300" distR="114300">
            <wp:extent cx="4567238" cy="2759373"/>
            <wp:effectExtent b="0" l="0" r="0" t="0"/>
            <wp:docPr id="1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567238" cy="275937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4"/>
        <w:keepNext w:val="0"/>
        <w:keepLines w:val="0"/>
        <w:spacing w:after="40" w:before="240" w:lineRule="auto"/>
        <w:rPr>
          <w:b w:val="1"/>
          <w:color w:val="000000"/>
          <w:sz w:val="22"/>
          <w:szCs w:val="22"/>
        </w:rPr>
      </w:pPr>
      <w:bookmarkStart w:colFirst="0" w:colLast="0" w:name="_eyxb7lzce4ea" w:id="5"/>
      <w:bookmarkEnd w:id="5"/>
      <w:r w:rsidDel="00000000" w:rsidR="00000000" w:rsidRPr="00000000">
        <w:rPr>
          <w:rtl w:val="0"/>
        </w:rPr>
      </w:r>
    </w:p>
    <w:p w:rsidR="00000000" w:rsidDel="00000000" w:rsidP="00000000" w:rsidRDefault="00000000" w:rsidRPr="00000000" w14:paraId="00000024">
      <w:pPr>
        <w:pStyle w:val="Heading4"/>
        <w:keepNext w:val="0"/>
        <w:keepLines w:val="0"/>
        <w:spacing w:after="40" w:before="240" w:lineRule="auto"/>
        <w:rPr>
          <w:b w:val="1"/>
          <w:color w:val="000000"/>
          <w:sz w:val="22"/>
          <w:szCs w:val="22"/>
        </w:rPr>
      </w:pPr>
      <w:bookmarkStart w:colFirst="0" w:colLast="0" w:name="_v0qfdd1p4acp" w:id="6"/>
      <w:bookmarkEnd w:id="6"/>
      <w:r w:rsidDel="00000000" w:rsidR="00000000" w:rsidRPr="00000000">
        <w:rPr>
          <w:rtl w:val="0"/>
        </w:rPr>
      </w:r>
    </w:p>
    <w:p w:rsidR="00000000" w:rsidDel="00000000" w:rsidP="00000000" w:rsidRDefault="00000000" w:rsidRPr="00000000" w14:paraId="00000025">
      <w:pPr>
        <w:pStyle w:val="Heading4"/>
        <w:keepNext w:val="0"/>
        <w:keepLines w:val="0"/>
        <w:spacing w:after="40" w:before="240" w:lineRule="auto"/>
        <w:rPr>
          <w:b w:val="1"/>
          <w:color w:val="000000"/>
          <w:sz w:val="22"/>
          <w:szCs w:val="22"/>
        </w:rPr>
      </w:pPr>
      <w:bookmarkStart w:colFirst="0" w:colLast="0" w:name="_t1413fm99z8z" w:id="7"/>
      <w:bookmarkEnd w:id="7"/>
      <w:r w:rsidDel="00000000" w:rsidR="00000000" w:rsidRPr="00000000">
        <w:rPr>
          <w:b w:val="1"/>
          <w:color w:val="000000"/>
          <w:sz w:val="22"/>
          <w:szCs w:val="22"/>
          <w:rtl w:val="0"/>
        </w:rPr>
        <w:t xml:space="preserve">c. Organizational Structure:</w:t>
      </w:r>
    </w:p>
    <w:p w:rsidR="00000000" w:rsidDel="00000000" w:rsidP="00000000" w:rsidRDefault="00000000" w:rsidRPr="00000000" w14:paraId="00000026">
      <w:pPr>
        <w:numPr>
          <w:ilvl w:val="0"/>
          <w:numId w:val="3"/>
        </w:numPr>
        <w:spacing w:after="0" w:afterAutospacing="0" w:before="240" w:lineRule="auto"/>
        <w:ind w:left="720" w:hanging="360"/>
      </w:pPr>
      <w:r w:rsidDel="00000000" w:rsidR="00000000" w:rsidRPr="00000000">
        <w:rPr>
          <w:b w:val="1"/>
          <w:rtl w:val="0"/>
        </w:rPr>
        <w:t xml:space="preserve">Create Organizational Units (OUs):</w:t>
      </w:r>
      <w:r w:rsidDel="00000000" w:rsidR="00000000" w:rsidRPr="00000000">
        <w:rPr/>
        <w:drawing>
          <wp:inline distB="114300" distT="114300" distL="114300" distR="114300">
            <wp:extent cx="4833938" cy="3248614"/>
            <wp:effectExtent b="0" l="0" r="0" t="0"/>
            <wp:docPr id="5"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833938" cy="324861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3"/>
        </w:numPr>
        <w:spacing w:after="240" w:before="0" w:beforeAutospacing="0" w:lineRule="auto"/>
        <w:ind w:left="720" w:hanging="360"/>
      </w:pPr>
      <w:r w:rsidDel="00000000" w:rsidR="00000000" w:rsidRPr="00000000">
        <w:rPr>
          <w:b w:val="1"/>
          <w:rtl w:val="0"/>
        </w:rPr>
        <w:t xml:space="preserve">User Accounts and Groups:</w:t>
      </w:r>
      <w:r w:rsidDel="00000000" w:rsidR="00000000" w:rsidRPr="00000000">
        <w:rPr>
          <w:rtl w:val="0"/>
        </w:rPr>
        <w:t xml:space="preserve"> Create user accounts for both administrative and standard users. Also, create security groups for access control.</w:t>
      </w:r>
    </w:p>
    <w:p w:rsidR="00000000" w:rsidDel="00000000" w:rsidP="00000000" w:rsidRDefault="00000000" w:rsidRPr="00000000" w14:paraId="00000028">
      <w:pPr>
        <w:spacing w:after="240" w:before="240" w:lineRule="auto"/>
        <w:jc w:val="center"/>
        <w:rPr/>
      </w:pPr>
      <w:r w:rsidDel="00000000" w:rsidR="00000000" w:rsidRPr="00000000">
        <w:rPr/>
        <w:drawing>
          <wp:inline distB="114300" distT="114300" distL="114300" distR="114300">
            <wp:extent cx="4205288" cy="3605773"/>
            <wp:effectExtent b="0" l="0" r="0" t="0"/>
            <wp:docPr id="45"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4205288" cy="360577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3"/>
        </w:numPr>
        <w:spacing w:after="240" w:before="240" w:lineRule="auto"/>
        <w:ind w:left="720" w:hanging="360"/>
      </w:pPr>
      <w:r w:rsidDel="00000000" w:rsidR="00000000" w:rsidRPr="00000000">
        <w:rPr>
          <w:b w:val="1"/>
          <w:rtl w:val="0"/>
        </w:rPr>
        <w:t xml:space="preserve">Group Policies:</w:t>
      </w:r>
      <w:r w:rsidDel="00000000" w:rsidR="00000000" w:rsidRPr="00000000">
        <w:rPr>
          <w:rtl w:val="0"/>
        </w:rPr>
        <w:t xml:space="preserve"> Apply appropriate group policies to enforce security and access control settings.</w:t>
      </w:r>
    </w:p>
    <w:p w:rsidR="00000000" w:rsidDel="00000000" w:rsidP="00000000" w:rsidRDefault="00000000" w:rsidRPr="00000000" w14:paraId="0000002A">
      <w:pPr>
        <w:jc w:val="center"/>
        <w:rPr/>
      </w:pPr>
      <w:r w:rsidDel="00000000" w:rsidR="00000000" w:rsidRPr="00000000">
        <w:rPr/>
        <w:drawing>
          <wp:inline distB="114300" distT="114300" distL="114300" distR="114300">
            <wp:extent cx="4529138" cy="3440403"/>
            <wp:effectExtent b="0" l="0" r="0" t="0"/>
            <wp:docPr id="22"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4529138" cy="344040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drawing>
          <wp:inline distB="114300" distT="114300" distL="114300" distR="114300">
            <wp:extent cx="4891088" cy="3738860"/>
            <wp:effectExtent b="0" l="0" r="0" t="0"/>
            <wp:docPr id="33"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4891088" cy="373886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5943600" cy="3479800"/>
            <wp:effectExtent b="0" l="0" r="0" t="0"/>
            <wp:docPr id="1"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3"/>
        <w:rPr>
          <w:b w:val="1"/>
        </w:rPr>
      </w:pPr>
      <w:bookmarkStart w:colFirst="0" w:colLast="0" w:name="_4r9ymbrhu4bo" w:id="8"/>
      <w:bookmarkEnd w:id="8"/>
      <w:r w:rsidDel="00000000" w:rsidR="00000000" w:rsidRPr="00000000">
        <w:rPr>
          <w:rtl w:val="0"/>
        </w:rPr>
      </w:r>
    </w:p>
    <w:p w:rsidR="00000000" w:rsidDel="00000000" w:rsidP="00000000" w:rsidRDefault="00000000" w:rsidRPr="00000000" w14:paraId="00000030">
      <w:pPr>
        <w:pStyle w:val="Heading3"/>
        <w:rPr>
          <w:b w:val="1"/>
        </w:rPr>
      </w:pPr>
      <w:bookmarkStart w:colFirst="0" w:colLast="0" w:name="_hdub9ev1znu6" w:id="9"/>
      <w:bookmarkEnd w:id="9"/>
      <w:r w:rsidDel="00000000" w:rsidR="00000000" w:rsidRPr="00000000">
        <w:rPr>
          <w:rtl w:val="0"/>
        </w:rPr>
      </w:r>
    </w:p>
    <w:p w:rsidR="00000000" w:rsidDel="00000000" w:rsidP="00000000" w:rsidRDefault="00000000" w:rsidRPr="00000000" w14:paraId="00000031">
      <w:pPr>
        <w:pStyle w:val="Heading3"/>
        <w:rPr>
          <w:b w:val="1"/>
        </w:rPr>
      </w:pPr>
      <w:bookmarkStart w:colFirst="0" w:colLast="0" w:name="_b7kbmg37xal1" w:id="10"/>
      <w:bookmarkEnd w:id="10"/>
      <w:r w:rsidDel="00000000" w:rsidR="00000000" w:rsidRPr="00000000">
        <w:rPr>
          <w:rtl w:val="0"/>
        </w:rPr>
      </w:r>
    </w:p>
    <w:p w:rsidR="00000000" w:rsidDel="00000000" w:rsidP="00000000" w:rsidRDefault="00000000" w:rsidRPr="00000000" w14:paraId="00000032">
      <w:pPr>
        <w:pStyle w:val="Heading3"/>
        <w:rPr>
          <w:b w:val="1"/>
        </w:rPr>
      </w:pPr>
      <w:bookmarkStart w:colFirst="0" w:colLast="0" w:name="_t4l959vqgudu" w:id="11"/>
      <w:bookmarkEnd w:id="11"/>
      <w:r w:rsidDel="00000000" w:rsidR="00000000" w:rsidRPr="00000000">
        <w:rPr>
          <w:rtl w:val="0"/>
        </w:rPr>
      </w:r>
    </w:p>
    <w:p w:rsidR="00000000" w:rsidDel="00000000" w:rsidP="00000000" w:rsidRDefault="00000000" w:rsidRPr="00000000" w14:paraId="00000033">
      <w:pPr>
        <w:pStyle w:val="Heading3"/>
        <w:rPr>
          <w:b w:val="1"/>
        </w:rPr>
      </w:pPr>
      <w:bookmarkStart w:colFirst="0" w:colLast="0" w:name="_ebhhzd7kjbj7" w:id="12"/>
      <w:bookmarkEnd w:id="12"/>
      <w:r w:rsidDel="00000000" w:rsidR="00000000" w:rsidRPr="00000000">
        <w:rPr>
          <w:rtl w:val="0"/>
        </w:rPr>
      </w:r>
    </w:p>
    <w:p w:rsidR="00000000" w:rsidDel="00000000" w:rsidP="00000000" w:rsidRDefault="00000000" w:rsidRPr="00000000" w14:paraId="00000034">
      <w:pPr>
        <w:pStyle w:val="Heading3"/>
        <w:rPr>
          <w:b w:val="1"/>
        </w:rPr>
      </w:pPr>
      <w:bookmarkStart w:colFirst="0" w:colLast="0" w:name="_iiyw5c57n3tg" w:id="13"/>
      <w:bookmarkEnd w:id="13"/>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3"/>
        <w:rPr>
          <w:b w:val="1"/>
        </w:rPr>
      </w:pPr>
      <w:bookmarkStart w:colFirst="0" w:colLast="0" w:name="_aoh7tt8cxnka" w:id="14"/>
      <w:bookmarkEnd w:id="14"/>
      <w:r w:rsidDel="00000000" w:rsidR="00000000" w:rsidRPr="00000000">
        <w:rPr>
          <w:b w:val="1"/>
          <w:rtl w:val="0"/>
        </w:rPr>
        <w:t xml:space="preserve">2. Join Windows 10/11 VM to the Domain</w:t>
      </w:r>
    </w:p>
    <w:p w:rsidR="00000000" w:rsidDel="00000000" w:rsidP="00000000" w:rsidRDefault="00000000" w:rsidRPr="00000000" w14:paraId="0000003B">
      <w:pPr>
        <w:pStyle w:val="Heading4"/>
        <w:keepNext w:val="0"/>
        <w:keepLines w:val="0"/>
        <w:spacing w:after="40" w:before="240" w:lineRule="auto"/>
        <w:rPr>
          <w:b w:val="1"/>
          <w:color w:val="000000"/>
          <w:sz w:val="22"/>
          <w:szCs w:val="22"/>
        </w:rPr>
      </w:pPr>
      <w:bookmarkStart w:colFirst="0" w:colLast="0" w:name="_tpo0h1l9zufw" w:id="15"/>
      <w:bookmarkEnd w:id="15"/>
      <w:r w:rsidDel="00000000" w:rsidR="00000000" w:rsidRPr="00000000">
        <w:rPr>
          <w:rtl w:val="0"/>
        </w:rPr>
      </w:r>
    </w:p>
    <w:p w:rsidR="00000000" w:rsidDel="00000000" w:rsidP="00000000" w:rsidRDefault="00000000" w:rsidRPr="00000000" w14:paraId="0000003C">
      <w:pPr>
        <w:pStyle w:val="Heading4"/>
        <w:keepNext w:val="0"/>
        <w:keepLines w:val="0"/>
        <w:spacing w:after="40" w:before="240" w:lineRule="auto"/>
        <w:rPr>
          <w:b w:val="1"/>
          <w:color w:val="000000"/>
          <w:sz w:val="22"/>
          <w:szCs w:val="22"/>
        </w:rPr>
      </w:pPr>
      <w:bookmarkStart w:colFirst="0" w:colLast="0" w:name="_qq7wmemq4l3k" w:id="16"/>
      <w:bookmarkEnd w:id="16"/>
      <w:r w:rsidDel="00000000" w:rsidR="00000000" w:rsidRPr="00000000">
        <w:rPr>
          <w:b w:val="1"/>
          <w:color w:val="000000"/>
          <w:sz w:val="22"/>
          <w:szCs w:val="22"/>
          <w:rtl w:val="0"/>
        </w:rPr>
        <w:t xml:space="preserve">a. Installation and Configuration:</w:t>
      </w:r>
    </w:p>
    <w:p w:rsidR="00000000" w:rsidDel="00000000" w:rsidP="00000000" w:rsidRDefault="00000000" w:rsidRPr="00000000" w14:paraId="0000003D">
      <w:pPr>
        <w:numPr>
          <w:ilvl w:val="0"/>
          <w:numId w:val="4"/>
        </w:numPr>
        <w:spacing w:after="0" w:afterAutospacing="0" w:before="240" w:lineRule="auto"/>
        <w:ind w:left="720" w:hanging="360"/>
        <w:rPr/>
      </w:pPr>
      <w:r w:rsidDel="00000000" w:rsidR="00000000" w:rsidRPr="00000000">
        <w:rPr>
          <w:rtl w:val="0"/>
        </w:rPr>
        <w:t xml:space="preserve">Install and configure Windows 10/11 on a VirtualBox VM.</w:t>
      </w:r>
    </w:p>
    <w:p w:rsidR="00000000" w:rsidDel="00000000" w:rsidP="00000000" w:rsidRDefault="00000000" w:rsidRPr="00000000" w14:paraId="0000003E">
      <w:pPr>
        <w:numPr>
          <w:ilvl w:val="0"/>
          <w:numId w:val="4"/>
        </w:numPr>
        <w:spacing w:after="240" w:before="0" w:beforeAutospacing="0" w:lineRule="auto"/>
        <w:ind w:left="720" w:hanging="360"/>
        <w:rPr/>
      </w:pPr>
      <w:r w:rsidDel="00000000" w:rsidR="00000000" w:rsidRPr="00000000">
        <w:rPr>
          <w:rtl w:val="0"/>
        </w:rPr>
        <w:t xml:space="preserve">Connect the VM to the same virtual network as the Windows Server.</w:t>
      </w:r>
    </w:p>
    <w:p w:rsidR="00000000" w:rsidDel="00000000" w:rsidP="00000000" w:rsidRDefault="00000000" w:rsidRPr="00000000" w14:paraId="0000003F">
      <w:pPr>
        <w:spacing w:after="240" w:before="240" w:lineRule="auto"/>
        <w:ind w:left="720" w:firstLine="0"/>
        <w:jc w:val="center"/>
        <w:rPr/>
      </w:pPr>
      <w:r w:rsidDel="00000000" w:rsidR="00000000" w:rsidRPr="00000000">
        <w:rPr/>
        <w:drawing>
          <wp:inline distB="114300" distT="114300" distL="114300" distR="114300">
            <wp:extent cx="3881438" cy="2754013"/>
            <wp:effectExtent b="0" l="0" r="0" t="0"/>
            <wp:docPr id="3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881438" cy="275401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4"/>
        </w:numPr>
        <w:spacing w:after="240" w:before="240" w:lineRule="auto"/>
        <w:ind w:left="720" w:hanging="360"/>
        <w:rPr/>
      </w:pPr>
      <w:r w:rsidDel="00000000" w:rsidR="00000000" w:rsidRPr="00000000">
        <w:rPr>
          <w:rtl w:val="0"/>
        </w:rPr>
        <w:t xml:space="preserve">Join the VM to the domain using the " Domain" option in the system settings </w:t>
      </w:r>
    </w:p>
    <w:p w:rsidR="00000000" w:rsidDel="00000000" w:rsidP="00000000" w:rsidRDefault="00000000" w:rsidRPr="00000000" w14:paraId="00000041">
      <w:pPr>
        <w:spacing w:after="240" w:before="240" w:lineRule="auto"/>
        <w:jc w:val="center"/>
        <w:rPr/>
      </w:pPr>
      <w:r w:rsidDel="00000000" w:rsidR="00000000" w:rsidRPr="00000000">
        <w:rPr>
          <w:rtl w:val="0"/>
        </w:rPr>
        <w:t xml:space="preserve">        </w:t>
      </w:r>
      <w:r w:rsidDel="00000000" w:rsidR="00000000" w:rsidRPr="00000000">
        <w:rPr/>
        <w:drawing>
          <wp:inline distB="114300" distT="114300" distL="114300" distR="114300">
            <wp:extent cx="2342349" cy="3003011"/>
            <wp:effectExtent b="0" l="0" r="0" t="0"/>
            <wp:docPr id="49"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2342349" cy="300301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jc w:val="center"/>
        <w:rPr/>
      </w:pPr>
      <w:r w:rsidDel="00000000" w:rsidR="00000000" w:rsidRPr="00000000">
        <w:rPr/>
        <w:drawing>
          <wp:inline distB="114300" distT="114300" distL="114300" distR="114300">
            <wp:extent cx="3666708" cy="3690938"/>
            <wp:effectExtent b="0" l="0" r="0" t="0"/>
            <wp:docPr id="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666708"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jc w:val="center"/>
        <w:rPr/>
      </w:pPr>
      <w:r w:rsidDel="00000000" w:rsidR="00000000" w:rsidRPr="00000000">
        <w:rPr/>
        <w:drawing>
          <wp:inline distB="114300" distT="114300" distL="114300" distR="114300">
            <wp:extent cx="4471814" cy="2989537"/>
            <wp:effectExtent b="0" l="0" r="0" t="0"/>
            <wp:docPr id="1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471814" cy="298953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r>
    </w:p>
    <w:p w:rsidR="00000000" w:rsidDel="00000000" w:rsidP="00000000" w:rsidRDefault="00000000" w:rsidRPr="00000000" w14:paraId="00000047">
      <w:pPr>
        <w:spacing w:after="240" w:before="240" w:lineRule="auto"/>
        <w:jc w:val="center"/>
        <w:rPr/>
      </w:pPr>
      <w:r w:rsidDel="00000000" w:rsidR="00000000" w:rsidRPr="00000000">
        <w:rPr/>
        <w:drawing>
          <wp:inline distB="114300" distT="114300" distL="114300" distR="114300">
            <wp:extent cx="2495550" cy="1333500"/>
            <wp:effectExtent b="0" l="0" r="0" t="0"/>
            <wp:docPr id="42"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24955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ind w:left="720" w:firstLine="0"/>
        <w:rPr/>
      </w:pPr>
      <w:r w:rsidDel="00000000" w:rsidR="00000000" w:rsidRPr="00000000">
        <w:rPr/>
        <w:drawing>
          <wp:inline distB="114300" distT="114300" distL="114300" distR="114300">
            <wp:extent cx="4338638" cy="2839255"/>
            <wp:effectExtent b="0" l="0" r="0" t="0"/>
            <wp:docPr id="1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338638" cy="283925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4"/>
        <w:keepNext w:val="0"/>
        <w:keepLines w:val="0"/>
        <w:spacing w:after="40" w:before="240" w:lineRule="auto"/>
        <w:rPr>
          <w:b w:val="1"/>
          <w:color w:val="000000"/>
          <w:sz w:val="22"/>
          <w:szCs w:val="22"/>
        </w:rPr>
      </w:pPr>
      <w:bookmarkStart w:colFirst="0" w:colLast="0" w:name="_xxaoawuuu9nz" w:id="17"/>
      <w:bookmarkEnd w:id="17"/>
      <w:r w:rsidDel="00000000" w:rsidR="00000000" w:rsidRPr="00000000">
        <w:rPr>
          <w:b w:val="1"/>
          <w:color w:val="000000"/>
          <w:sz w:val="22"/>
          <w:szCs w:val="22"/>
          <w:rtl w:val="0"/>
        </w:rPr>
        <w:t xml:space="preserve">b. Verification:</w:t>
      </w:r>
    </w:p>
    <w:p w:rsidR="00000000" w:rsidDel="00000000" w:rsidP="00000000" w:rsidRDefault="00000000" w:rsidRPr="00000000" w14:paraId="0000004A">
      <w:pPr>
        <w:numPr>
          <w:ilvl w:val="0"/>
          <w:numId w:val="1"/>
        </w:numPr>
        <w:spacing w:after="240" w:before="240" w:lineRule="auto"/>
        <w:ind w:left="720" w:hanging="360"/>
        <w:rPr/>
      </w:pPr>
      <w:r w:rsidDel="00000000" w:rsidR="00000000" w:rsidRPr="00000000">
        <w:rPr>
          <w:rtl w:val="0"/>
        </w:rPr>
        <w:t xml:space="preserve">Log in to the VM using the domain user credentials to test the domain join functionality.</w:t>
      </w:r>
    </w:p>
    <w:p w:rsidR="00000000" w:rsidDel="00000000" w:rsidP="00000000" w:rsidRDefault="00000000" w:rsidRPr="00000000" w14:paraId="0000004B">
      <w:pPr>
        <w:spacing w:after="240" w:before="240" w:lineRule="auto"/>
        <w:ind w:left="720" w:firstLine="0"/>
        <w:jc w:val="center"/>
        <w:rPr/>
      </w:pPr>
      <w:r w:rsidDel="00000000" w:rsidR="00000000" w:rsidRPr="00000000">
        <w:rPr/>
        <w:drawing>
          <wp:inline distB="114300" distT="114300" distL="114300" distR="114300">
            <wp:extent cx="3614738" cy="2636632"/>
            <wp:effectExtent b="0" l="0" r="0" t="0"/>
            <wp:docPr id="36"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614738" cy="263663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ind w:left="720" w:firstLine="0"/>
        <w:rPr/>
      </w:pPr>
      <w:r w:rsidDel="00000000" w:rsidR="00000000" w:rsidRPr="00000000">
        <w:rPr>
          <w:rtl w:val="0"/>
        </w:rPr>
      </w:r>
    </w:p>
    <w:p w:rsidR="00000000" w:rsidDel="00000000" w:rsidP="00000000" w:rsidRDefault="00000000" w:rsidRPr="00000000" w14:paraId="0000004D">
      <w:pPr>
        <w:spacing w:after="240" w:before="240" w:lineRule="auto"/>
        <w:ind w:left="720" w:firstLine="0"/>
        <w:rPr/>
      </w:pPr>
      <w:r w:rsidDel="00000000" w:rsidR="00000000" w:rsidRPr="00000000">
        <w:rPr/>
        <w:drawing>
          <wp:inline distB="114300" distT="114300" distL="114300" distR="114300">
            <wp:extent cx="4995863" cy="3498705"/>
            <wp:effectExtent b="0" l="0" r="0" t="0"/>
            <wp:docPr id="1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995863" cy="349870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
        </w:numPr>
        <w:spacing w:after="240" w:before="240" w:lineRule="auto"/>
        <w:ind w:left="720" w:hanging="360"/>
        <w:rPr/>
      </w:pPr>
      <w:r w:rsidDel="00000000" w:rsidR="00000000" w:rsidRPr="00000000">
        <w:rPr>
          <w:rtl w:val="0"/>
        </w:rPr>
        <w:t xml:space="preserve">Test user access and permissions based on security group memberships and group policies.</w:t>
      </w:r>
    </w:p>
    <w:p w:rsidR="00000000" w:rsidDel="00000000" w:rsidP="00000000" w:rsidRDefault="00000000" w:rsidRPr="00000000" w14:paraId="0000004F">
      <w:pPr>
        <w:spacing w:after="240" w:before="240" w:lineRule="auto"/>
        <w:rPr/>
      </w:pPr>
      <w:r w:rsidDel="00000000" w:rsidR="00000000" w:rsidRPr="00000000">
        <w:rPr/>
        <w:drawing>
          <wp:inline distB="114300" distT="114300" distL="114300" distR="114300">
            <wp:extent cx="5943600" cy="4102100"/>
            <wp:effectExtent b="0" l="0" r="0" t="0"/>
            <wp:docPr id="1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drawing>
          <wp:inline distB="114300" distT="114300" distL="114300" distR="114300">
            <wp:extent cx="5943600" cy="2476500"/>
            <wp:effectExtent b="0" l="0" r="0" t="0"/>
            <wp:docPr id="2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t xml:space="preserve">Try open Control Pannel  as IT’s member </w:t>
      </w:r>
    </w:p>
    <w:p w:rsidR="00000000" w:rsidDel="00000000" w:rsidP="00000000" w:rsidRDefault="00000000" w:rsidRPr="00000000" w14:paraId="00000056">
      <w:pPr>
        <w:spacing w:after="240" w:before="240" w:lineRule="auto"/>
        <w:rPr/>
      </w:pPr>
      <w:r w:rsidDel="00000000" w:rsidR="00000000" w:rsidRPr="00000000">
        <w:rPr/>
        <w:drawing>
          <wp:inline distB="114300" distT="114300" distL="114300" distR="114300">
            <wp:extent cx="5943600" cy="4140200"/>
            <wp:effectExtent b="0" l="0" r="0" t="0"/>
            <wp:docPr id="1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r>
    </w:p>
    <w:p w:rsidR="00000000" w:rsidDel="00000000" w:rsidP="00000000" w:rsidRDefault="00000000" w:rsidRPr="00000000" w14:paraId="00000058">
      <w:pPr>
        <w:pStyle w:val="Heading3"/>
        <w:rPr>
          <w:b w:val="1"/>
        </w:rPr>
      </w:pPr>
      <w:bookmarkStart w:colFirst="0" w:colLast="0" w:name="_mt1qqu6vmegu" w:id="18"/>
      <w:bookmarkEnd w:id="18"/>
      <w:r w:rsidDel="00000000" w:rsidR="00000000" w:rsidRPr="00000000">
        <w:rPr>
          <w:rtl w:val="0"/>
        </w:rPr>
      </w:r>
    </w:p>
    <w:p w:rsidR="00000000" w:rsidDel="00000000" w:rsidP="00000000" w:rsidRDefault="00000000" w:rsidRPr="00000000" w14:paraId="00000059">
      <w:pPr>
        <w:pStyle w:val="Heading3"/>
        <w:rPr>
          <w:b w:val="1"/>
        </w:rPr>
      </w:pPr>
      <w:bookmarkStart w:colFirst="0" w:colLast="0" w:name="_agsszpy5izyn" w:id="19"/>
      <w:bookmarkEnd w:id="19"/>
      <w:r w:rsidDel="00000000" w:rsidR="00000000" w:rsidRPr="00000000">
        <w:rPr>
          <w:rtl w:val="0"/>
        </w:rPr>
      </w:r>
    </w:p>
    <w:p w:rsidR="00000000" w:rsidDel="00000000" w:rsidP="00000000" w:rsidRDefault="00000000" w:rsidRPr="00000000" w14:paraId="0000005A">
      <w:pPr>
        <w:pStyle w:val="Heading3"/>
        <w:rPr>
          <w:b w:val="1"/>
        </w:rPr>
      </w:pPr>
      <w:bookmarkStart w:colFirst="0" w:colLast="0" w:name="_inna5cg67fze" w:id="20"/>
      <w:bookmarkEnd w:id="20"/>
      <w:r w:rsidDel="00000000" w:rsidR="00000000" w:rsidRPr="00000000">
        <w:rPr>
          <w:rtl w:val="0"/>
        </w:rPr>
      </w:r>
    </w:p>
    <w:p w:rsidR="00000000" w:rsidDel="00000000" w:rsidP="00000000" w:rsidRDefault="00000000" w:rsidRPr="00000000" w14:paraId="0000005B">
      <w:pPr>
        <w:pStyle w:val="Heading3"/>
        <w:rPr>
          <w:b w:val="1"/>
        </w:rPr>
      </w:pPr>
      <w:bookmarkStart w:colFirst="0" w:colLast="0" w:name="_2d86wo8ip7ph" w:id="21"/>
      <w:bookmarkEnd w:id="21"/>
      <w:r w:rsidDel="00000000" w:rsidR="00000000" w:rsidRPr="00000000">
        <w:rPr>
          <w:rtl w:val="0"/>
        </w:rPr>
      </w:r>
    </w:p>
    <w:p w:rsidR="00000000" w:rsidDel="00000000" w:rsidP="00000000" w:rsidRDefault="00000000" w:rsidRPr="00000000" w14:paraId="0000005C">
      <w:pPr>
        <w:pStyle w:val="Heading3"/>
        <w:rPr>
          <w:b w:val="1"/>
        </w:rPr>
      </w:pPr>
      <w:bookmarkStart w:colFirst="0" w:colLast="0" w:name="_kvlcglyyjw7t" w:id="22"/>
      <w:bookmarkEnd w:id="22"/>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rPr>
          <w:b w:val="1"/>
        </w:rPr>
      </w:pPr>
      <w:bookmarkStart w:colFirst="0" w:colLast="0" w:name="_l086dzsly5mx" w:id="23"/>
      <w:bookmarkEnd w:id="23"/>
      <w:r w:rsidDel="00000000" w:rsidR="00000000" w:rsidRPr="00000000">
        <w:rPr>
          <w:b w:val="1"/>
          <w:rtl w:val="0"/>
        </w:rPr>
        <w:t xml:space="preserve">3. Penetration Testing with Kali Linux</w:t>
      </w:r>
    </w:p>
    <w:p w:rsidR="00000000" w:rsidDel="00000000" w:rsidP="00000000" w:rsidRDefault="00000000" w:rsidRPr="00000000" w14:paraId="0000005F">
      <w:pPr>
        <w:pStyle w:val="Heading4"/>
        <w:keepNext w:val="0"/>
        <w:keepLines w:val="0"/>
        <w:spacing w:after="40" w:before="240" w:lineRule="auto"/>
        <w:rPr>
          <w:b w:val="1"/>
          <w:color w:val="000000"/>
          <w:sz w:val="22"/>
          <w:szCs w:val="22"/>
        </w:rPr>
      </w:pPr>
      <w:bookmarkStart w:colFirst="0" w:colLast="0" w:name="_gog1eotifgrw" w:id="24"/>
      <w:bookmarkEnd w:id="24"/>
      <w:r w:rsidDel="00000000" w:rsidR="00000000" w:rsidRPr="00000000">
        <w:rPr>
          <w:b w:val="1"/>
          <w:color w:val="000000"/>
          <w:sz w:val="22"/>
          <w:szCs w:val="22"/>
          <w:rtl w:val="0"/>
        </w:rPr>
        <w:t xml:space="preserve">a. Information Gathering:</w:t>
      </w:r>
    </w:p>
    <w:p w:rsidR="00000000" w:rsidDel="00000000" w:rsidP="00000000" w:rsidRDefault="00000000" w:rsidRPr="00000000" w14:paraId="00000060">
      <w:pPr>
        <w:pStyle w:val="Heading5"/>
        <w:rPr/>
      </w:pPr>
      <w:bookmarkStart w:colFirst="0" w:colLast="0" w:name="_l4ui0idrvikd" w:id="25"/>
      <w:bookmarkEnd w:id="25"/>
      <w:r w:rsidDel="00000000" w:rsidR="00000000" w:rsidRPr="00000000">
        <w:rPr>
          <w:b w:val="1"/>
          <w:color w:val="0000ff"/>
          <w:sz w:val="28"/>
          <w:szCs w:val="28"/>
          <w:rtl w:val="0"/>
        </w:rPr>
        <w:t xml:space="preserve">Nmap</w:t>
      </w:r>
      <w:r w:rsidDel="00000000" w:rsidR="00000000" w:rsidRPr="00000000">
        <w:rPr>
          <w:b w:val="1"/>
          <w:rtl w:val="0"/>
        </w:rPr>
        <w:t xml:space="preserve">:</w:t>
      </w:r>
      <w:r w:rsidDel="00000000" w:rsidR="00000000" w:rsidRPr="00000000">
        <w:rPr>
          <w:rtl w:val="0"/>
        </w:rPr>
        <w:t xml:space="preserve"> Perform network scanning using Nmap to gather information about the domain controller.</w:t>
        <w:br w:type="textWrapping"/>
      </w:r>
    </w:p>
    <w:p w:rsidR="00000000" w:rsidDel="00000000" w:rsidP="00000000" w:rsidRDefault="00000000" w:rsidRPr="00000000" w14:paraId="00000061">
      <w:pPr>
        <w:rPr>
          <w:color w:val="188038"/>
        </w:rPr>
      </w:pPr>
      <w:r w:rsidDel="00000000" w:rsidR="00000000" w:rsidRPr="00000000">
        <w:rPr>
          <w:rtl w:val="0"/>
        </w:rPr>
      </w:r>
    </w:p>
    <w:p w:rsidR="00000000" w:rsidDel="00000000" w:rsidP="00000000" w:rsidRDefault="00000000" w:rsidRPr="00000000" w14:paraId="00000062">
      <w:pPr>
        <w:rPr>
          <w:color w:val="188038"/>
        </w:rPr>
      </w:pPr>
      <w:r w:rsidDel="00000000" w:rsidR="00000000" w:rsidRPr="00000000">
        <w:rPr>
          <w:color w:val="188038"/>
        </w:rPr>
        <w:drawing>
          <wp:inline distB="114300" distT="114300" distL="114300" distR="114300">
            <wp:extent cx="5943600" cy="4597400"/>
            <wp:effectExtent b="0" l="0" r="0" t="0"/>
            <wp:docPr id="41"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color w:val="188038"/>
        </w:rPr>
      </w:pPr>
      <w:r w:rsidDel="00000000" w:rsidR="00000000" w:rsidRPr="00000000">
        <w:rPr>
          <w:rtl w:val="0"/>
        </w:rPr>
      </w:r>
    </w:p>
    <w:p w:rsidR="00000000" w:rsidDel="00000000" w:rsidP="00000000" w:rsidRDefault="00000000" w:rsidRPr="00000000" w14:paraId="00000064">
      <w:pPr>
        <w:pStyle w:val="Heading5"/>
        <w:rPr>
          <w:b w:val="1"/>
          <w:color w:val="0000ff"/>
          <w:sz w:val="28"/>
          <w:szCs w:val="28"/>
        </w:rPr>
      </w:pPr>
      <w:bookmarkStart w:colFirst="0" w:colLast="0" w:name="_k2uqy9m85ksz" w:id="26"/>
      <w:bookmarkEnd w:id="26"/>
      <w:r w:rsidDel="00000000" w:rsidR="00000000" w:rsidRPr="00000000">
        <w:rPr>
          <w:rtl w:val="0"/>
        </w:rPr>
      </w:r>
    </w:p>
    <w:p w:rsidR="00000000" w:rsidDel="00000000" w:rsidP="00000000" w:rsidRDefault="00000000" w:rsidRPr="00000000" w14:paraId="00000065">
      <w:pPr>
        <w:pStyle w:val="Heading5"/>
        <w:rPr>
          <w:b w:val="1"/>
          <w:color w:val="0000ff"/>
          <w:sz w:val="28"/>
          <w:szCs w:val="28"/>
        </w:rPr>
      </w:pPr>
      <w:bookmarkStart w:colFirst="0" w:colLast="0" w:name="_jgscq8jjhwk" w:id="27"/>
      <w:bookmarkEnd w:id="27"/>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5"/>
        <w:rPr/>
      </w:pPr>
      <w:bookmarkStart w:colFirst="0" w:colLast="0" w:name="_grr1tcgmswb2" w:id="28"/>
      <w:bookmarkEnd w:id="28"/>
      <w:r w:rsidDel="00000000" w:rsidR="00000000" w:rsidRPr="00000000">
        <w:rPr>
          <w:b w:val="1"/>
          <w:color w:val="0000ff"/>
          <w:sz w:val="28"/>
          <w:szCs w:val="28"/>
          <w:rtl w:val="0"/>
        </w:rPr>
        <w:t xml:space="preserve">Enum4linux-ng:</w:t>
      </w:r>
      <w:r w:rsidDel="00000000" w:rsidR="00000000" w:rsidRPr="00000000">
        <w:rPr>
          <w:rtl w:val="0"/>
        </w:rPr>
        <w:t xml:space="preserve"> Use Enum4linux-ng to gather information about the Active Directory environment.</w:t>
      </w:r>
      <w:r w:rsidDel="00000000" w:rsidR="00000000" w:rsidRPr="00000000">
        <w:rPr>
          <w:rtl w:val="0"/>
        </w:rPr>
      </w:r>
    </w:p>
    <w:p w:rsidR="00000000" w:rsidDel="00000000" w:rsidP="00000000" w:rsidRDefault="00000000" w:rsidRPr="00000000" w14:paraId="00000068">
      <w:pPr>
        <w:jc w:val="center"/>
        <w:rPr/>
      </w:pPr>
      <w:r w:rsidDel="00000000" w:rsidR="00000000" w:rsidRPr="00000000">
        <w:rPr/>
        <w:drawing>
          <wp:inline distB="114300" distT="114300" distL="114300" distR="114300">
            <wp:extent cx="5062538" cy="3480495"/>
            <wp:effectExtent b="0" l="0" r="0" t="0"/>
            <wp:docPr id="50"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062538" cy="348049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4"/>
        <w:rPr>
          <w:b w:val="1"/>
        </w:rPr>
      </w:pPr>
      <w:bookmarkStart w:colFirst="0" w:colLast="0" w:name="_2kv9mxzc64sy" w:id="29"/>
      <w:bookmarkEnd w:id="29"/>
      <w:r w:rsidDel="00000000" w:rsidR="00000000" w:rsidRPr="00000000">
        <w:rPr>
          <w:rtl w:val="0"/>
        </w:rPr>
      </w:r>
    </w:p>
    <w:p w:rsidR="00000000" w:rsidDel="00000000" w:rsidP="00000000" w:rsidRDefault="00000000" w:rsidRPr="00000000" w14:paraId="0000006A">
      <w:pPr>
        <w:pStyle w:val="Heading4"/>
        <w:jc w:val="center"/>
        <w:rPr>
          <w:b w:val="1"/>
        </w:rPr>
      </w:pPr>
      <w:bookmarkStart w:colFirst="0" w:colLast="0" w:name="_h0o4n6mxfs18" w:id="30"/>
      <w:bookmarkEnd w:id="30"/>
      <w:r w:rsidDel="00000000" w:rsidR="00000000" w:rsidRPr="00000000">
        <w:rPr>
          <w:b w:val="1"/>
        </w:rPr>
        <w:drawing>
          <wp:inline distB="114300" distT="114300" distL="114300" distR="114300">
            <wp:extent cx="4776788" cy="2899563"/>
            <wp:effectExtent b="0" l="0" r="0" t="0"/>
            <wp:docPr id="3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776788" cy="28995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4"/>
        <w:rPr>
          <w:b w:val="1"/>
        </w:rPr>
      </w:pPr>
      <w:bookmarkStart w:colFirst="0" w:colLast="0" w:name="_i3i13swxmpe" w:id="31"/>
      <w:bookmarkEnd w:id="31"/>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drawing>
          <wp:inline distB="114300" distT="114300" distL="114300" distR="114300">
            <wp:extent cx="5943600" cy="3378200"/>
            <wp:effectExtent b="0" l="0" r="0" t="0"/>
            <wp:docPr id="2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4"/>
        <w:rPr>
          <w:b w:val="1"/>
          <w:color w:val="000000"/>
        </w:rPr>
      </w:pPr>
      <w:bookmarkStart w:colFirst="0" w:colLast="0" w:name="_50l429gy5g1" w:id="32"/>
      <w:bookmarkEnd w:id="32"/>
      <w:r w:rsidDel="00000000" w:rsidR="00000000" w:rsidRPr="00000000">
        <w:rPr>
          <w:b w:val="1"/>
          <w:color w:val="000000"/>
          <w:rtl w:val="0"/>
        </w:rPr>
        <w:t xml:space="preserve">b. Exploitation:</w:t>
      </w:r>
    </w:p>
    <w:p w:rsidR="00000000" w:rsidDel="00000000" w:rsidP="00000000" w:rsidRDefault="00000000" w:rsidRPr="00000000" w14:paraId="0000006F">
      <w:pPr>
        <w:pStyle w:val="Heading4"/>
        <w:rPr/>
      </w:pPr>
      <w:bookmarkStart w:colFirst="0" w:colLast="0" w:name="_low9b0cs48es" w:id="33"/>
      <w:bookmarkEnd w:id="33"/>
      <w:r w:rsidDel="00000000" w:rsidR="00000000" w:rsidRPr="00000000">
        <w:rPr>
          <w:b w:val="1"/>
          <w:color w:val="0000ff"/>
          <w:sz w:val="30"/>
          <w:szCs w:val="30"/>
          <w:rtl w:val="0"/>
        </w:rPr>
        <w:t xml:space="preserve">CrackMapExec (CME</w:t>
      </w:r>
      <w:r w:rsidDel="00000000" w:rsidR="00000000" w:rsidRPr="00000000">
        <w:rPr>
          <w:b w:val="1"/>
          <w:color w:val="0000ff"/>
          <w:rtl w:val="0"/>
        </w:rPr>
        <w:t xml:space="preserve">)</w:t>
      </w:r>
      <w:r w:rsidDel="00000000" w:rsidR="00000000" w:rsidRPr="00000000">
        <w:rPr>
          <w:b w:val="1"/>
          <w:rtl w:val="0"/>
        </w:rPr>
        <w:t xml:space="preserve">:</w:t>
      </w:r>
      <w:r w:rsidDel="00000000" w:rsidR="00000000" w:rsidRPr="00000000">
        <w:rPr>
          <w:rtl w:val="0"/>
        </w:rPr>
        <w:t xml:space="preserve"> Use CrackMapExec to identify and exploit SMB shares in the environment.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CrackMapExec (CME) is a powerful post-exploitation tool used by penetration testers and red teamers to automate the assessment of security in Active Directory (AD) environments. It is designed to exploit and enumerate vulnerabilities in Windows networks, particularly those using SMB, LDAP, WinRM, and other protocols.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4"/>
        <w:rPr/>
      </w:pPr>
      <w:bookmarkStart w:colFirst="0" w:colLast="0" w:name="_fjleeo1nju10" w:id="34"/>
      <w:bookmarkEnd w:id="34"/>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2882900"/>
            <wp:effectExtent b="0" l="0" r="0" t="0"/>
            <wp:docPr id="28"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5"/>
        <w:rPr/>
      </w:pPr>
      <w:bookmarkStart w:colFirst="0" w:colLast="0" w:name="_z5l5iiabl9g3" w:id="35"/>
      <w:bookmarkEnd w:id="35"/>
      <w:r w:rsidDel="00000000" w:rsidR="00000000" w:rsidRPr="00000000">
        <w:rPr>
          <w:b w:val="1"/>
          <w:color w:val="0000ff"/>
          <w:sz w:val="34"/>
          <w:szCs w:val="34"/>
          <w:rtl w:val="0"/>
        </w:rPr>
        <w:t xml:space="preserve">Mimikatz</w:t>
      </w:r>
      <w:r w:rsidDel="00000000" w:rsidR="00000000" w:rsidRPr="00000000">
        <w:rPr>
          <w:b w:val="1"/>
          <w:sz w:val="34"/>
          <w:szCs w:val="34"/>
          <w:rtl w:val="0"/>
        </w:rPr>
        <w:t xml:space="preserve">:</w:t>
      </w:r>
      <w:r w:rsidDel="00000000" w:rsidR="00000000" w:rsidRPr="00000000">
        <w:rPr>
          <w:rtl w:val="0"/>
        </w:rPr>
        <w:t xml:space="preserve"> Perform credential dumping to extract passwords and hashes.</w:t>
      </w:r>
    </w:p>
    <w:p w:rsidR="00000000" w:rsidDel="00000000" w:rsidP="00000000" w:rsidRDefault="00000000" w:rsidRPr="00000000" w14:paraId="0000007C">
      <w:pPr>
        <w:rPr/>
      </w:pPr>
      <w:r w:rsidDel="00000000" w:rsidR="00000000" w:rsidRPr="00000000">
        <w:rPr>
          <w:rtl w:val="0"/>
        </w:rPr>
        <w:br w:type="textWrapping"/>
        <w:t xml:space="preserve">Mimikatz is a powerful post-exploitation tool used for credential extraction and privilege escalation on Windows systems. It can retrieve plaintext passwords, hash dumps, Kerberos tickets, and more. Below are some common usages.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keepNext w:val="0"/>
        <w:keepLines w:val="0"/>
        <w:spacing w:before="280" w:lineRule="auto"/>
        <w:rPr>
          <w:b w:val="1"/>
        </w:rPr>
      </w:pPr>
      <w:r w:rsidDel="00000000" w:rsidR="00000000" w:rsidRPr="00000000">
        <w:rPr>
          <w:b w:val="1"/>
          <w:rtl w:val="0"/>
        </w:rPr>
        <w:t xml:space="preserve">Check if running as Administrator</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584200"/>
            <wp:effectExtent b="0" l="0" r="0" t="0"/>
            <wp:docPr id="24"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 The</w:t>
      </w:r>
      <w:r w:rsidDel="00000000" w:rsidR="00000000" w:rsidRPr="00000000">
        <w:rPr>
          <w:i w:val="1"/>
          <w:color w:val="980000"/>
          <w:u w:val="single"/>
          <w:rtl w:val="0"/>
        </w:rPr>
        <w:t xml:space="preserve"> token::elevate</w:t>
      </w:r>
      <w:r w:rsidDel="00000000" w:rsidR="00000000" w:rsidRPr="00000000">
        <w:rPr>
          <w:rtl w:val="0"/>
        </w:rPr>
        <w:t xml:space="preserve"> command in Mimikatz is used to elevate the privileges of the current process to that of a process with SYSTEM privileges. It allows you to impersonate a security token with more permissions than your current one.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1714500"/>
            <wp:effectExtent b="0" l="0" r="0" t="0"/>
            <wp:docPr id="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after="240" w:before="240" w:lineRule="auto"/>
        <w:rPr/>
      </w:pPr>
      <w:r w:rsidDel="00000000" w:rsidR="00000000" w:rsidRPr="00000000">
        <w:rPr>
          <w:i w:val="1"/>
          <w:color w:val="980000"/>
          <w:u w:val="single"/>
          <w:rtl w:val="0"/>
        </w:rPr>
        <w:t xml:space="preserve">lsadump::lsa   /patch</w:t>
      </w:r>
      <w:r w:rsidDel="00000000" w:rsidR="00000000" w:rsidRPr="00000000">
        <w:rPr>
          <w:i w:val="1"/>
          <w:u w:val="single"/>
          <w:rtl w:val="0"/>
        </w:rPr>
        <w:t xml:space="preserve">   </w:t>
      </w:r>
      <w:r w:rsidDel="00000000" w:rsidR="00000000" w:rsidRPr="00000000">
        <w:rPr>
          <w:rtl w:val="0"/>
        </w:rPr>
        <w:t xml:space="preserve">is used to</w:t>
      </w:r>
      <w:r w:rsidDel="00000000" w:rsidR="00000000" w:rsidRPr="00000000">
        <w:rPr>
          <w:b w:val="1"/>
          <w:rtl w:val="0"/>
        </w:rPr>
        <w:t xml:space="preserve"> </w:t>
      </w:r>
      <w:r w:rsidDel="00000000" w:rsidR="00000000" w:rsidRPr="00000000">
        <w:rPr>
          <w:rtl w:val="0"/>
        </w:rPr>
        <w:t xml:space="preserve">dump secrets from the Local Security Authority (LSA) memory</w:t>
      </w:r>
      <w:r w:rsidDel="00000000" w:rsidR="00000000" w:rsidRPr="00000000">
        <w:rPr>
          <w:b w:val="1"/>
          <w:rtl w:val="0"/>
        </w:rPr>
        <w:t xml:space="preserve"> </w:t>
      </w:r>
      <w:r w:rsidDel="00000000" w:rsidR="00000000" w:rsidRPr="00000000">
        <w:rPr>
          <w:rtl w:val="0"/>
        </w:rPr>
        <w:t xml:space="preserve">by patching </w:t>
      </w:r>
      <w:r w:rsidDel="00000000" w:rsidR="00000000" w:rsidRPr="00000000">
        <w:rPr>
          <w:color w:val="188038"/>
          <w:rtl w:val="0"/>
        </w:rPr>
        <w:t xml:space="preserve">lsasrv.dll</w:t>
      </w:r>
      <w:r w:rsidDel="00000000" w:rsidR="00000000" w:rsidRPr="00000000">
        <w:rPr>
          <w:rtl w:val="0"/>
        </w:rPr>
        <w:t xml:space="preserve"> in memory. This allows Mimikatz to extract sensitive credentials that are otherwise protected by the Local Security Authority Subsystem Service (LSASS).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drawing>
          <wp:inline distB="114300" distT="114300" distL="114300" distR="114300">
            <wp:extent cx="5167313" cy="3643618"/>
            <wp:effectExtent b="0" l="0" r="0" t="0"/>
            <wp:docPr id="1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167313" cy="364361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i w:val="1"/>
          <w:color w:val="980000"/>
          <w:u w:val="single"/>
          <w:rtl w:val="0"/>
        </w:rPr>
        <w:t xml:space="preserve">Lsadump::sam      —- </w:t>
      </w:r>
      <w:r w:rsidDel="00000000" w:rsidR="00000000" w:rsidRPr="00000000">
        <w:rPr>
          <w:rtl w:val="0"/>
        </w:rPr>
        <w:t xml:space="preserve">Dumps local user NTLM hashes from SAM</w:t>
      </w:r>
      <w:r w:rsidDel="00000000" w:rsidR="00000000" w:rsidRPr="00000000">
        <w:rPr>
          <w:rtl w:val="0"/>
        </w:rPr>
      </w:r>
    </w:p>
    <w:tbl>
      <w:tblPr>
        <w:tblStyle w:val="Table1"/>
        <w:tblW w:w="4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60"/>
        <w:tblGridChange w:id="0">
          <w:tblGrid>
            <w:gridCol w:w="446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8">
            <w:pPr>
              <w:rPr/>
            </w:pPr>
            <w:r w:rsidDel="00000000" w:rsidR="00000000" w:rsidRPr="00000000">
              <w:rPr>
                <w:rtl w:val="0"/>
              </w:rPr>
            </w:r>
          </w:p>
        </w:tc>
      </w:tr>
    </w:tbl>
    <w:p w:rsidR="00000000" w:rsidDel="00000000" w:rsidP="00000000" w:rsidRDefault="00000000" w:rsidRPr="00000000" w14:paraId="00000099">
      <w:pPr>
        <w:jc w:val="center"/>
        <w:rPr/>
      </w:pPr>
      <w:r w:rsidDel="00000000" w:rsidR="00000000" w:rsidRPr="00000000">
        <w:rPr/>
        <w:drawing>
          <wp:inline distB="114300" distT="114300" distL="114300" distR="114300">
            <wp:extent cx="3633788" cy="2538993"/>
            <wp:effectExtent b="0" l="0" r="0" t="0"/>
            <wp:docPr id="35"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3633788" cy="253899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b w:val="1"/>
          <w:i w:val="1"/>
          <w:color w:val="980000"/>
          <w:u w:val="single"/>
          <w:rtl w:val="0"/>
        </w:rPr>
        <w:t xml:space="preserve">sekurlsa::logonpasswords</w:t>
      </w:r>
      <w:r w:rsidDel="00000000" w:rsidR="00000000" w:rsidRPr="00000000">
        <w:rPr>
          <w:i w:val="1"/>
          <w:color w:val="980000"/>
          <w:u w:val="single"/>
          <w:rtl w:val="0"/>
        </w:rPr>
        <w:t xml:space="preserve"> </w:t>
      </w:r>
      <w:r w:rsidDel="00000000" w:rsidR="00000000" w:rsidRPr="00000000">
        <w:rPr>
          <w:rtl w:val="0"/>
        </w:rPr>
        <w:t xml:space="preserve">command in Mimikatz is used to extract plaintext passwords, NTLM hashes, and Kerberos tickets from LSASS memory.</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center"/>
        <w:rPr/>
      </w:pPr>
      <w:r w:rsidDel="00000000" w:rsidR="00000000" w:rsidRPr="00000000">
        <w:rPr/>
        <w:drawing>
          <wp:inline distB="114300" distT="114300" distL="114300" distR="114300">
            <wp:extent cx="5533159" cy="5072063"/>
            <wp:effectExtent b="0" l="0" r="0" t="0"/>
            <wp:docPr id="37"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533159"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5"/>
        <w:rPr/>
      </w:pPr>
      <w:bookmarkStart w:colFirst="0" w:colLast="0" w:name="_r92pgr56olos" w:id="36"/>
      <w:bookmarkEnd w:id="36"/>
      <w:r w:rsidDel="00000000" w:rsidR="00000000" w:rsidRPr="00000000">
        <w:rPr>
          <w:b w:val="1"/>
          <w:color w:val="0000ff"/>
          <w:sz w:val="32"/>
          <w:szCs w:val="32"/>
          <w:rtl w:val="0"/>
        </w:rPr>
        <w:t xml:space="preserve">Kerberoasting</w:t>
      </w:r>
      <w:r w:rsidDel="00000000" w:rsidR="00000000" w:rsidRPr="00000000">
        <w:rPr>
          <w:b w:val="1"/>
          <w:rtl w:val="0"/>
        </w:rPr>
        <w:t xml:space="preserve">:</w:t>
      </w:r>
      <w:r w:rsidDel="00000000" w:rsidR="00000000" w:rsidRPr="00000000">
        <w:rPr>
          <w:rtl w:val="0"/>
        </w:rPr>
        <w:t xml:space="preserve"> Use Impacket’s </w:t>
      </w:r>
      <w:r w:rsidDel="00000000" w:rsidR="00000000" w:rsidRPr="00000000">
        <w:rPr>
          <w:color w:val="188038"/>
          <w:rtl w:val="0"/>
        </w:rPr>
        <w:t xml:space="preserve">GetUserSPNs.py</w:t>
      </w:r>
      <w:r w:rsidDel="00000000" w:rsidR="00000000" w:rsidRPr="00000000">
        <w:rPr>
          <w:rtl w:val="0"/>
        </w:rPr>
        <w:t xml:space="preserve"> script to extract Service Principal Names (SPNs) for Kerberoasting.</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Kerberoasting is an attack technique used in Active Directory (AD) environments to extract and crack Kerberos TGS (Ticket Granting Service) tickets for Service Principal Names (SPNs).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1689100"/>
            <wp:effectExtent b="0" l="0" r="0" t="0"/>
            <wp:docPr id="18"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2832100"/>
            <wp:effectExtent b="0" l="0" r="0" t="0"/>
            <wp:docPr id="38"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3111500"/>
            <wp:effectExtent b="0" l="0" r="0" t="0"/>
            <wp:docPr id="8"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4491038" cy="1761995"/>
            <wp:effectExtent b="0" l="0" r="0" t="0"/>
            <wp:docPr id="44"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4491038" cy="176199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4"/>
        <w:rPr>
          <w:b w:val="1"/>
          <w:color w:val="000000"/>
        </w:rPr>
      </w:pPr>
      <w:bookmarkStart w:colFirst="0" w:colLast="0" w:name="_5lr6ctcf71cc" w:id="37"/>
      <w:bookmarkEnd w:id="37"/>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4"/>
        <w:rPr>
          <w:b w:val="1"/>
          <w:color w:val="000000"/>
          <w:sz w:val="26"/>
          <w:szCs w:val="26"/>
        </w:rPr>
      </w:pPr>
      <w:bookmarkStart w:colFirst="0" w:colLast="0" w:name="_nkd49hz2wkjp" w:id="38"/>
      <w:bookmarkEnd w:id="38"/>
      <w:r w:rsidDel="00000000" w:rsidR="00000000" w:rsidRPr="00000000">
        <w:rPr>
          <w:b w:val="1"/>
          <w:color w:val="000000"/>
          <w:rtl w:val="0"/>
        </w:rPr>
        <w:t xml:space="preserve">c. Lateral Movement:</w:t>
      </w:r>
      <w:r w:rsidDel="00000000" w:rsidR="00000000" w:rsidRPr="00000000">
        <w:rPr>
          <w:rtl w:val="0"/>
        </w:rPr>
      </w:r>
    </w:p>
    <w:p w:rsidR="00000000" w:rsidDel="00000000" w:rsidP="00000000" w:rsidRDefault="00000000" w:rsidRPr="00000000" w14:paraId="000000B4">
      <w:pPr>
        <w:pStyle w:val="Heading5"/>
        <w:rPr/>
      </w:pPr>
      <w:bookmarkStart w:colFirst="0" w:colLast="0" w:name="_4bo441hsy87v" w:id="39"/>
      <w:bookmarkEnd w:id="39"/>
      <w:r w:rsidDel="00000000" w:rsidR="00000000" w:rsidRPr="00000000">
        <w:rPr>
          <w:b w:val="1"/>
          <w:color w:val="0000ff"/>
          <w:sz w:val="30"/>
          <w:szCs w:val="30"/>
          <w:rtl w:val="0"/>
        </w:rPr>
        <w:t xml:space="preserve">Pass-the-Hash (PTH)</w:t>
      </w:r>
      <w:r w:rsidDel="00000000" w:rsidR="00000000" w:rsidRPr="00000000">
        <w:rPr>
          <w:b w:val="1"/>
          <w:rtl w:val="0"/>
        </w:rPr>
        <w:t xml:space="preserve">:</w:t>
      </w:r>
      <w:r w:rsidDel="00000000" w:rsidR="00000000" w:rsidRPr="00000000">
        <w:rPr>
          <w:rtl w:val="0"/>
        </w:rPr>
        <w:t xml:space="preserve"> Use Mimikatz to pass hashed credentials and gain access to other systems.</w:t>
      </w:r>
    </w:p>
    <w:p w:rsidR="00000000" w:rsidDel="00000000" w:rsidP="00000000" w:rsidRDefault="00000000" w:rsidRPr="00000000" w14:paraId="000000B5">
      <w:pPr>
        <w:rPr/>
      </w:pPr>
      <w:r w:rsidDel="00000000" w:rsidR="00000000" w:rsidRPr="00000000">
        <w:rPr>
          <w:rtl w:val="0"/>
        </w:rPr>
        <w:t xml:space="preserve">Pass-the-Hash (PTH) is a hacking technique that allows an attacker to authenticate to a system without knowing the user's password—instead, they use the NTLM hash of the password.</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b w:val="1"/>
          <w:rtl w:val="0"/>
        </w:rPr>
        <w:t xml:space="preserve"> Sekurlsa</w:t>
      </w:r>
      <w:r w:rsidDel="00000000" w:rsidR="00000000" w:rsidRPr="00000000">
        <w:rPr>
          <w:rtl w:val="0"/>
        </w:rPr>
        <w:t xml:space="preserve"> is a module in Mimikatz, a powerful post-exploitation tool used to extract credentials, hashes, and other sensitive information from Windows systems. Specifically, the </w:t>
      </w:r>
      <w:r w:rsidDel="00000000" w:rsidR="00000000" w:rsidRPr="00000000">
        <w:rPr>
          <w:color w:val="38761d"/>
          <w:rtl w:val="0"/>
        </w:rPr>
        <w:t xml:space="preserve">sekurlsa::pth </w:t>
      </w:r>
      <w:r w:rsidDel="00000000" w:rsidR="00000000" w:rsidRPr="00000000">
        <w:rPr>
          <w:rtl w:val="0"/>
        </w:rPr>
        <w:t xml:space="preserve">command in Mimikatz is used to perform a Pass-the-Hash (PTH) attack.</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943600" cy="3390900"/>
            <wp:effectExtent b="0" l="0" r="0" t="0"/>
            <wp:docPr id="9"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5"/>
        <w:rPr/>
      </w:pPr>
      <w:bookmarkStart w:colFirst="0" w:colLast="0" w:name="_v9xsyjhemyeq" w:id="40"/>
      <w:bookmarkEnd w:id="40"/>
      <w:r w:rsidDel="00000000" w:rsidR="00000000" w:rsidRPr="00000000">
        <w:rPr>
          <w:b w:val="1"/>
          <w:color w:val="0000ff"/>
          <w:sz w:val="28"/>
          <w:szCs w:val="28"/>
          <w:rtl w:val="0"/>
        </w:rPr>
        <w:t xml:space="preserve">WinRM Exploitation</w:t>
      </w:r>
      <w:r w:rsidDel="00000000" w:rsidR="00000000" w:rsidRPr="00000000">
        <w:rPr>
          <w:b w:val="1"/>
          <w:rtl w:val="0"/>
        </w:rPr>
        <w:t xml:space="preserve">:</w:t>
      </w:r>
      <w:r w:rsidDel="00000000" w:rsidR="00000000" w:rsidRPr="00000000">
        <w:rPr>
          <w:rtl w:val="0"/>
        </w:rPr>
        <w:t xml:space="preserve"> Exploit WinRM to execute commands remotely on other systems.</w:t>
      </w:r>
    </w:p>
    <w:p w:rsidR="00000000" w:rsidDel="00000000" w:rsidP="00000000" w:rsidRDefault="00000000" w:rsidRPr="00000000" w14:paraId="000000C5">
      <w:pPr>
        <w:keepNext w:val="0"/>
        <w:keepLines w:val="0"/>
        <w:spacing w:after="40" w:before="240" w:lineRule="auto"/>
        <w:rPr/>
      </w:pPr>
      <w:r w:rsidDel="00000000" w:rsidR="00000000" w:rsidRPr="00000000">
        <w:rPr>
          <w:rtl w:val="0"/>
        </w:rPr>
        <w:t xml:space="preserve">WinRM Exploitation (Windows Remote Management) is a common attack vector that allows attackers to interact with Windows machines remotely using HTTP or HTTPS. Exploiting WinRM typically involves leveraging misconfigurations, weak credentials, or vulnerabilities in the service to gain unauthorized access or escalate privileges.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4305300"/>
            <wp:effectExtent b="0" l="0" r="0" t="0"/>
            <wp:docPr id="26"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4"/>
        <w:keepNext w:val="0"/>
        <w:keepLines w:val="0"/>
        <w:spacing w:after="40" w:before="240" w:lineRule="auto"/>
        <w:rPr>
          <w:b w:val="1"/>
          <w:color w:val="000000"/>
          <w:sz w:val="22"/>
          <w:szCs w:val="22"/>
        </w:rPr>
      </w:pPr>
      <w:bookmarkStart w:colFirst="0" w:colLast="0" w:name="_ic0hv87hav9q" w:id="41"/>
      <w:bookmarkEnd w:id="41"/>
      <w:r w:rsidDel="00000000" w:rsidR="00000000" w:rsidRPr="00000000">
        <w:rPr>
          <w:rtl w:val="0"/>
        </w:rPr>
      </w:r>
    </w:p>
    <w:p w:rsidR="00000000" w:rsidDel="00000000" w:rsidP="00000000" w:rsidRDefault="00000000" w:rsidRPr="00000000" w14:paraId="000000D2">
      <w:pPr>
        <w:pStyle w:val="Heading4"/>
        <w:keepNext w:val="0"/>
        <w:keepLines w:val="0"/>
        <w:spacing w:after="40" w:before="240" w:lineRule="auto"/>
        <w:rPr>
          <w:b w:val="1"/>
          <w:color w:val="000000"/>
          <w:sz w:val="22"/>
          <w:szCs w:val="22"/>
        </w:rPr>
      </w:pPr>
      <w:bookmarkStart w:colFirst="0" w:colLast="0" w:name="_5w2nstkwd7xo" w:id="42"/>
      <w:bookmarkEnd w:id="42"/>
      <w:r w:rsidDel="00000000" w:rsidR="00000000" w:rsidRPr="00000000">
        <w:rPr>
          <w:rtl w:val="0"/>
        </w:rPr>
      </w:r>
    </w:p>
    <w:p w:rsidR="00000000" w:rsidDel="00000000" w:rsidP="00000000" w:rsidRDefault="00000000" w:rsidRPr="00000000" w14:paraId="000000D3">
      <w:pPr>
        <w:pStyle w:val="Heading4"/>
        <w:keepNext w:val="0"/>
        <w:keepLines w:val="0"/>
        <w:spacing w:after="40" w:before="240" w:lineRule="auto"/>
        <w:rPr/>
      </w:pPr>
      <w:bookmarkStart w:colFirst="0" w:colLast="0" w:name="_bnujdzq650sx" w:id="43"/>
      <w:bookmarkEnd w:id="43"/>
      <w:r w:rsidDel="00000000" w:rsidR="00000000" w:rsidRPr="00000000">
        <w:rPr>
          <w:b w:val="1"/>
          <w:color w:val="000000"/>
          <w:sz w:val="22"/>
          <w:szCs w:val="22"/>
          <w:rtl w:val="0"/>
        </w:rPr>
        <w:t xml:space="preserve">d. Persistence:</w:t>
      </w:r>
      <w:r w:rsidDel="00000000" w:rsidR="00000000" w:rsidRPr="00000000">
        <w:rPr>
          <w:rtl w:val="0"/>
        </w:rPr>
      </w:r>
    </w:p>
    <w:p w:rsidR="00000000" w:rsidDel="00000000" w:rsidP="00000000" w:rsidRDefault="00000000" w:rsidRPr="00000000" w14:paraId="000000D4">
      <w:pPr>
        <w:pStyle w:val="Heading5"/>
        <w:rPr/>
      </w:pPr>
      <w:bookmarkStart w:colFirst="0" w:colLast="0" w:name="_f3s4xqzbez3l" w:id="44"/>
      <w:bookmarkEnd w:id="44"/>
      <w:r w:rsidDel="00000000" w:rsidR="00000000" w:rsidRPr="00000000">
        <w:rPr>
          <w:b w:val="1"/>
          <w:color w:val="0000ff"/>
          <w:sz w:val="28"/>
          <w:szCs w:val="28"/>
          <w:rtl w:val="0"/>
        </w:rPr>
        <w:t xml:space="preserve">Backdoor Account Creation</w:t>
      </w:r>
      <w:r w:rsidDel="00000000" w:rsidR="00000000" w:rsidRPr="00000000">
        <w:rPr>
          <w:b w:val="1"/>
          <w:rtl w:val="0"/>
        </w:rPr>
        <w:t xml:space="preserve">:</w:t>
      </w:r>
      <w:r w:rsidDel="00000000" w:rsidR="00000000" w:rsidRPr="00000000">
        <w:rPr>
          <w:rtl w:val="0"/>
        </w:rPr>
        <w:t xml:space="preserve"> Create a hidden administrative account to maintain persistence.</w:t>
      </w:r>
    </w:p>
    <w:p w:rsidR="00000000" w:rsidDel="00000000" w:rsidP="00000000" w:rsidRDefault="00000000" w:rsidRPr="00000000" w14:paraId="000000D5">
      <w:pPr>
        <w:pStyle w:val="Heading5"/>
        <w:rPr/>
      </w:pPr>
      <w:bookmarkStart w:colFirst="0" w:colLast="0" w:name="_lmmigvrihqm2" w:id="45"/>
      <w:bookmarkEnd w:id="45"/>
      <w:r w:rsidDel="00000000" w:rsidR="00000000" w:rsidRPr="00000000">
        <w:rPr/>
        <w:drawing>
          <wp:inline distB="114300" distT="114300" distL="114300" distR="114300">
            <wp:extent cx="5943600" cy="3352800"/>
            <wp:effectExtent b="0" l="0" r="0" t="0"/>
            <wp:docPr id="10"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3352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61913</wp:posOffset>
            </wp:positionH>
            <wp:positionV relativeFrom="paragraph">
              <wp:posOffset>114300</wp:posOffset>
            </wp:positionV>
            <wp:extent cx="5995988" cy="1704975"/>
            <wp:effectExtent b="0" l="0" r="0" t="0"/>
            <wp:wrapNone/>
            <wp:docPr id="34"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995988" cy="1704975"/>
                    </a:xfrm>
                    <a:prstGeom prst="rect"/>
                    <a:ln/>
                  </pic:spPr>
                </pic:pic>
              </a:graphicData>
            </a:graphic>
          </wp:anchor>
        </w:drawing>
      </w:r>
    </w:p>
    <w:p w:rsidR="00000000" w:rsidDel="00000000" w:rsidP="00000000" w:rsidRDefault="00000000" w:rsidRPr="00000000" w14:paraId="000000D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9">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A">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C">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D">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E">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DF">
      <w:pPr>
        <w:pStyle w:val="Heading4"/>
        <w:spacing w:after="240" w:before="240" w:lineRule="auto"/>
        <w:rPr>
          <w:b w:val="1"/>
          <w:color w:val="0000ff"/>
          <w:sz w:val="28"/>
          <w:szCs w:val="28"/>
        </w:rPr>
      </w:pPr>
      <w:bookmarkStart w:colFirst="0" w:colLast="0" w:name="_w0gz98dh4yf4" w:id="46"/>
      <w:bookmarkEnd w:id="46"/>
      <w:r w:rsidDel="00000000" w:rsidR="00000000" w:rsidRPr="00000000">
        <w:rPr>
          <w:rtl w:val="0"/>
        </w:rPr>
      </w:r>
    </w:p>
    <w:p w:rsidR="00000000" w:rsidDel="00000000" w:rsidP="00000000" w:rsidRDefault="00000000" w:rsidRPr="00000000" w14:paraId="000000E0">
      <w:pPr>
        <w:pStyle w:val="Heading5"/>
        <w:spacing w:after="240" w:before="240" w:lineRule="auto"/>
        <w:rPr>
          <w:b w:val="1"/>
          <w:color w:val="0000ff"/>
          <w:sz w:val="28"/>
          <w:szCs w:val="28"/>
        </w:rPr>
      </w:pPr>
      <w:bookmarkStart w:colFirst="0" w:colLast="0" w:name="_rn2gw7fwfwzc" w:id="47"/>
      <w:bookmarkEnd w:id="47"/>
      <w:r w:rsidDel="00000000" w:rsidR="00000000" w:rsidRPr="00000000">
        <w:rPr>
          <w:rtl w:val="0"/>
        </w:rPr>
      </w:r>
    </w:p>
    <w:p w:rsidR="00000000" w:rsidDel="00000000" w:rsidP="00000000" w:rsidRDefault="00000000" w:rsidRPr="00000000" w14:paraId="000000E1">
      <w:pPr>
        <w:pStyle w:val="Heading5"/>
        <w:spacing w:after="240" w:before="240" w:lineRule="auto"/>
        <w:rPr>
          <w:b w:val="1"/>
          <w:color w:val="0000ff"/>
          <w:sz w:val="28"/>
          <w:szCs w:val="28"/>
        </w:rPr>
      </w:pPr>
      <w:bookmarkStart w:colFirst="0" w:colLast="0" w:name="_qrmyn4bghfhq" w:id="48"/>
      <w:bookmarkEnd w:id="48"/>
      <w:r w:rsidDel="00000000" w:rsidR="00000000" w:rsidRPr="00000000">
        <w:rPr>
          <w:rtl w:val="0"/>
        </w:rPr>
      </w:r>
    </w:p>
    <w:p w:rsidR="00000000" w:rsidDel="00000000" w:rsidP="00000000" w:rsidRDefault="00000000" w:rsidRPr="00000000" w14:paraId="000000E2">
      <w:pPr>
        <w:pStyle w:val="Heading5"/>
        <w:spacing w:after="240" w:before="240" w:lineRule="auto"/>
        <w:rPr>
          <w:b w:val="1"/>
          <w:color w:val="000000"/>
          <w:sz w:val="28"/>
          <w:szCs w:val="28"/>
        </w:rPr>
      </w:pPr>
      <w:bookmarkStart w:colFirst="0" w:colLast="0" w:name="_xcqh78n6imdc" w:id="49"/>
      <w:bookmarkEnd w:id="49"/>
      <w:r w:rsidDel="00000000" w:rsidR="00000000" w:rsidRPr="00000000">
        <w:rPr>
          <w:b w:val="1"/>
          <w:color w:val="000000"/>
          <w:sz w:val="21"/>
          <w:szCs w:val="21"/>
          <w:rtl w:val="0"/>
        </w:rPr>
        <w:t xml:space="preserve">Analysis:</w:t>
      </w:r>
      <w:r w:rsidDel="00000000" w:rsidR="00000000" w:rsidRPr="00000000">
        <w:rPr>
          <w:rtl w:val="0"/>
        </w:rPr>
      </w:r>
    </w:p>
    <w:p w:rsidR="00000000" w:rsidDel="00000000" w:rsidP="00000000" w:rsidRDefault="00000000" w:rsidRPr="00000000" w14:paraId="000000E3">
      <w:pPr>
        <w:pStyle w:val="Heading5"/>
        <w:spacing w:after="240" w:before="240" w:lineRule="auto"/>
        <w:rPr>
          <w:color w:val="000000"/>
        </w:rPr>
      </w:pPr>
      <w:bookmarkStart w:colFirst="0" w:colLast="0" w:name="_aonum3dodf18" w:id="50"/>
      <w:bookmarkEnd w:id="50"/>
      <w:r w:rsidDel="00000000" w:rsidR="00000000" w:rsidRPr="00000000">
        <w:rPr>
          <w:b w:val="1"/>
          <w:color w:val="0000ff"/>
          <w:sz w:val="28"/>
          <w:szCs w:val="28"/>
          <w:rtl w:val="0"/>
        </w:rPr>
        <w:t xml:space="preserve">BloodHound:</w:t>
      </w:r>
      <w:r w:rsidDel="00000000" w:rsidR="00000000" w:rsidRPr="00000000">
        <w:rPr>
          <w:color w:val="000000"/>
          <w:sz w:val="28"/>
          <w:szCs w:val="28"/>
          <w:rtl w:val="0"/>
        </w:rPr>
        <w:t xml:space="preserve"> </w:t>
      </w:r>
      <w:r w:rsidDel="00000000" w:rsidR="00000000" w:rsidRPr="00000000">
        <w:rPr>
          <w:color w:val="000000"/>
          <w:rtl w:val="0"/>
        </w:rPr>
        <w:t xml:space="preserve">Use BloodHound to map Active Directory relationships and identify privilege escalation paths.</w:t>
      </w:r>
    </w:p>
    <w:p w:rsidR="00000000" w:rsidDel="00000000" w:rsidP="00000000" w:rsidRDefault="00000000" w:rsidRPr="00000000" w14:paraId="000000E4">
      <w:pPr>
        <w:spacing w:after="240" w:before="240" w:lineRule="auto"/>
        <w:rPr/>
      </w:pPr>
      <w:r w:rsidDel="00000000" w:rsidR="00000000" w:rsidRPr="00000000">
        <w:rPr>
          <w:rtl w:val="0"/>
        </w:rPr>
      </w:r>
    </w:p>
    <w:p w:rsidR="00000000" w:rsidDel="00000000" w:rsidP="00000000" w:rsidRDefault="00000000" w:rsidRPr="00000000" w14:paraId="000000E5">
      <w:pPr>
        <w:spacing w:after="240" w:before="240" w:lineRule="auto"/>
        <w:rPr>
          <w:b w:val="1"/>
          <w:u w:val="single"/>
        </w:rPr>
      </w:pPr>
      <w:r w:rsidDel="00000000" w:rsidR="00000000" w:rsidRPr="00000000">
        <w:rPr>
          <w:b w:val="1"/>
          <w:u w:val="single"/>
          <w:rtl w:val="0"/>
        </w:rPr>
        <w:t xml:space="preserve"> BloodHound Data Collection (Sharpening)</w:t>
      </w:r>
    </w:p>
    <w:p w:rsidR="00000000" w:rsidDel="00000000" w:rsidP="00000000" w:rsidRDefault="00000000" w:rsidRPr="00000000" w14:paraId="000000E6">
      <w:pPr>
        <w:spacing w:after="240" w:before="240" w:lineRule="auto"/>
        <w:rPr/>
      </w:pPr>
      <w:r w:rsidDel="00000000" w:rsidR="00000000" w:rsidRPr="00000000">
        <w:rPr>
          <w:b w:val="1"/>
          <w:rtl w:val="0"/>
        </w:rPr>
        <w:t xml:space="preserve">SharpHound</w:t>
      </w:r>
      <w:r w:rsidDel="00000000" w:rsidR="00000000" w:rsidRPr="00000000">
        <w:rPr>
          <w:rtl w:val="0"/>
        </w:rPr>
        <w:t xml:space="preserve"> is a C# tool that gathers information about the AD environment, including user permissions, group memberships, trusts, and more.</w:t>
      </w:r>
    </w:p>
    <w:p w:rsidR="00000000" w:rsidDel="00000000" w:rsidP="00000000" w:rsidRDefault="00000000" w:rsidRPr="00000000" w14:paraId="000000E7">
      <w:pPr>
        <w:spacing w:after="240" w:before="240" w:lineRule="auto"/>
        <w:rPr/>
      </w:pPr>
      <w:r w:rsidDel="00000000" w:rsidR="00000000" w:rsidRPr="00000000">
        <w:rPr>
          <w:rtl w:val="0"/>
        </w:rPr>
        <w:t xml:space="preserve">Run </w:t>
      </w:r>
      <w:r w:rsidDel="00000000" w:rsidR="00000000" w:rsidRPr="00000000">
        <w:rPr>
          <w:b w:val="1"/>
          <w:rtl w:val="0"/>
        </w:rPr>
        <w:t xml:space="preserve">SharpHound</w:t>
      </w:r>
      <w:r w:rsidDel="00000000" w:rsidR="00000000" w:rsidRPr="00000000">
        <w:rPr>
          <w:rtl w:val="0"/>
        </w:rPr>
        <w:t xml:space="preserve"> to collect Active Directory data (group memberships, admin rights, trusts).</w:t>
      </w:r>
    </w:p>
    <w:p w:rsidR="00000000" w:rsidDel="00000000" w:rsidP="00000000" w:rsidRDefault="00000000" w:rsidRPr="00000000" w14:paraId="000000E8">
      <w:pPr>
        <w:spacing w:after="240" w:before="240" w:lineRule="auto"/>
        <w:ind w:left="720" w:firstLine="0"/>
        <w:rPr/>
      </w:pPr>
      <w:r w:rsidDel="00000000" w:rsidR="00000000" w:rsidRPr="00000000">
        <w:rPr>
          <w:rtl w:val="0"/>
        </w:rPr>
      </w:r>
    </w:p>
    <w:p w:rsidR="00000000" w:rsidDel="00000000" w:rsidP="00000000" w:rsidRDefault="00000000" w:rsidRPr="00000000" w14:paraId="000000E9">
      <w:pPr>
        <w:spacing w:after="240" w:before="240" w:lineRule="auto"/>
        <w:rPr>
          <w:color w:val="188038"/>
        </w:rPr>
      </w:pPr>
      <w:r w:rsidDel="00000000" w:rsidR="00000000" w:rsidRPr="00000000">
        <w:rPr/>
        <w:drawing>
          <wp:inline distB="114300" distT="114300" distL="114300" distR="114300">
            <wp:extent cx="5943600" cy="2489200"/>
            <wp:effectExtent b="0" l="0" r="0" t="0"/>
            <wp:docPr id="2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2489200"/>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2143125" cy="2352675"/>
            <wp:effectExtent b="0" l="0" r="0" t="0"/>
            <wp:docPr id="43"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21431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657850" cy="1876425"/>
            <wp:effectExtent b="0" l="0" r="0" t="0"/>
            <wp:docPr id="4"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6578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u w:val="single"/>
        </w:rPr>
      </w:pPr>
      <w:r w:rsidDel="00000000" w:rsidR="00000000" w:rsidRPr="00000000">
        <w:rPr>
          <w:b w:val="1"/>
          <w:u w:val="single"/>
          <w:rtl w:val="0"/>
        </w:rPr>
        <w:t xml:space="preserve">Install BloodHound and Neo4j on Kali Linux</w:t>
      </w:r>
    </w:p>
    <w:p w:rsidR="00000000" w:rsidDel="00000000" w:rsidP="00000000" w:rsidRDefault="00000000" w:rsidRPr="00000000" w14:paraId="000000E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Pr>
        <w:drawing>
          <wp:inline distB="114300" distT="114300" distL="114300" distR="114300">
            <wp:extent cx="4852988" cy="2768692"/>
            <wp:effectExtent b="0" l="0" r="0" t="0"/>
            <wp:docPr id="46"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4852988" cy="2768692"/>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126433" cy="2900049"/>
            <wp:effectExtent b="0" l="0" r="0" t="0"/>
            <wp:docPr id="6"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126433" cy="290004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1828800"/>
            <wp:effectExtent b="0" l="0" r="0" t="0"/>
            <wp:docPr id="20"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062538" cy="3640992"/>
            <wp:effectExtent b="0" l="0" r="0" t="0"/>
            <wp:docPr id="32"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062538" cy="3640992"/>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In the context of BloodHound, Neo4j stores all the collected Active Directory data (such as users, groups, permissions, and attack paths). The BloodHound web interface (</w:t>
      </w:r>
      <w:r w:rsidDel="00000000" w:rsidR="00000000" w:rsidRPr="00000000">
        <w:rPr>
          <w:rFonts w:ascii="Roboto Mono" w:cs="Roboto Mono" w:eastAsia="Roboto Mono" w:hAnsi="Roboto Mono"/>
          <w:color w:val="188038"/>
          <w:rtl w:val="0"/>
        </w:rPr>
        <w:t xml:space="preserve">localhost:5000</w:t>
      </w:r>
      <w:r w:rsidDel="00000000" w:rsidR="00000000" w:rsidRPr="00000000">
        <w:rPr>
          <w:rtl w:val="0"/>
        </w:rPr>
        <w:t xml:space="preserve">) connects to Neo4j on </w:t>
      </w:r>
      <w:r w:rsidDel="00000000" w:rsidR="00000000" w:rsidRPr="00000000">
        <w:rPr>
          <w:rFonts w:ascii="Roboto Mono" w:cs="Roboto Mono" w:eastAsia="Roboto Mono" w:hAnsi="Roboto Mono"/>
          <w:color w:val="188038"/>
          <w:rtl w:val="0"/>
        </w:rPr>
        <w:t xml:space="preserve">localhost:7474</w:t>
      </w:r>
      <w:r w:rsidDel="00000000" w:rsidR="00000000" w:rsidRPr="00000000">
        <w:rPr>
          <w:rtl w:val="0"/>
        </w:rPr>
        <w:t xml:space="preserve"> to fetch and visualize that data.</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b w:val="1"/>
          <w:u w:val="single"/>
        </w:rPr>
      </w:pPr>
      <w:r w:rsidDel="00000000" w:rsidR="00000000" w:rsidRPr="00000000">
        <w:rPr>
          <w:b w:val="1"/>
          <w:u w:val="single"/>
          <w:rtl w:val="0"/>
        </w:rPr>
        <w:t xml:space="preserve">Visualize Active Directory Relationships in BloodHound</w:t>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943600" cy="2755900"/>
            <wp:effectExtent b="0" l="0" r="0" t="0"/>
            <wp:docPr id="31"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3048000"/>
            <wp:effectExtent b="0" l="0" r="0" t="0"/>
            <wp:docPr id="2"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ins w:author="Sofya Ohanyan" w:id="0" w:date="2025-02-16T09:33:32Z">
        <w:r w:rsidDel="00000000" w:rsidR="00000000" w:rsidRPr="00000000">
          <w:rPr/>
          <w:drawing>
            <wp:inline distB="114300" distT="114300" distL="114300" distR="114300">
              <wp:extent cx="5943600" cy="2755900"/>
              <wp:effectExtent b="0" l="0" r="0" t="0"/>
              <wp:docPr id="48"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943600" cy="2755900"/>
                      </a:xfrm>
                      <a:prstGeom prst="rect"/>
                      <a:ln/>
                    </pic:spPr>
                  </pic:pic>
                </a:graphicData>
              </a:graphic>
            </wp:inline>
          </w:drawing>
        </w:r>
      </w:ins>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44.png"/><Relationship Id="rId41" Type="http://schemas.openxmlformats.org/officeDocument/2006/relationships/image" Target="media/image13.png"/><Relationship Id="rId44" Type="http://schemas.openxmlformats.org/officeDocument/2006/relationships/image" Target="media/image21.png"/><Relationship Id="rId43" Type="http://schemas.openxmlformats.org/officeDocument/2006/relationships/image" Target="media/image15.png"/><Relationship Id="rId46" Type="http://schemas.openxmlformats.org/officeDocument/2006/relationships/image" Target="media/image30.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39.png"/><Relationship Id="rId47" Type="http://schemas.openxmlformats.org/officeDocument/2006/relationships/image" Target="media/image10.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simplonline.co/classrooms/dc64716a-497e-4aff-b587-cfe318930272/briefs/6668c6d0-cfef-463b-a184-e44f22e20111" TargetMode="External"/><Relationship Id="rId7" Type="http://schemas.openxmlformats.org/officeDocument/2006/relationships/image" Target="media/image32.png"/><Relationship Id="rId8" Type="http://schemas.openxmlformats.org/officeDocument/2006/relationships/image" Target="media/image48.png"/><Relationship Id="rId31" Type="http://schemas.openxmlformats.org/officeDocument/2006/relationships/image" Target="media/image29.png"/><Relationship Id="rId30" Type="http://schemas.openxmlformats.org/officeDocument/2006/relationships/image" Target="media/image46.png"/><Relationship Id="rId33" Type="http://schemas.openxmlformats.org/officeDocument/2006/relationships/image" Target="media/image31.png"/><Relationship Id="rId32" Type="http://schemas.openxmlformats.org/officeDocument/2006/relationships/image" Target="media/image17.png"/><Relationship Id="rId35" Type="http://schemas.openxmlformats.org/officeDocument/2006/relationships/image" Target="media/image2.png"/><Relationship Id="rId34" Type="http://schemas.openxmlformats.org/officeDocument/2006/relationships/image" Target="media/image23.png"/><Relationship Id="rId37" Type="http://schemas.openxmlformats.org/officeDocument/2006/relationships/image" Target="media/image42.png"/><Relationship Id="rId36" Type="http://schemas.openxmlformats.org/officeDocument/2006/relationships/image" Target="media/image8.png"/><Relationship Id="rId39" Type="http://schemas.openxmlformats.org/officeDocument/2006/relationships/image" Target="media/image20.png"/><Relationship Id="rId38" Type="http://schemas.openxmlformats.org/officeDocument/2006/relationships/image" Target="media/image37.png"/><Relationship Id="rId20" Type="http://schemas.openxmlformats.org/officeDocument/2006/relationships/image" Target="media/image6.png"/><Relationship Id="rId22" Type="http://schemas.openxmlformats.org/officeDocument/2006/relationships/image" Target="media/image36.png"/><Relationship Id="rId21" Type="http://schemas.openxmlformats.org/officeDocument/2006/relationships/image" Target="media/image1.png"/><Relationship Id="rId24" Type="http://schemas.openxmlformats.org/officeDocument/2006/relationships/image" Target="media/image28.png"/><Relationship Id="rId23" Type="http://schemas.openxmlformats.org/officeDocument/2006/relationships/image" Target="media/image7.png"/><Relationship Id="rId26" Type="http://schemas.openxmlformats.org/officeDocument/2006/relationships/image" Target="media/image14.png"/><Relationship Id="rId25" Type="http://schemas.openxmlformats.org/officeDocument/2006/relationships/image" Target="media/image16.png"/><Relationship Id="rId28" Type="http://schemas.openxmlformats.org/officeDocument/2006/relationships/image" Target="media/image3.png"/><Relationship Id="rId27" Type="http://schemas.openxmlformats.org/officeDocument/2006/relationships/image" Target="media/image24.png"/><Relationship Id="rId29" Type="http://schemas.openxmlformats.org/officeDocument/2006/relationships/image" Target="media/image38.png"/><Relationship Id="rId51" Type="http://schemas.openxmlformats.org/officeDocument/2006/relationships/image" Target="media/image12.png"/><Relationship Id="rId50" Type="http://schemas.openxmlformats.org/officeDocument/2006/relationships/image" Target="media/image34.png"/><Relationship Id="rId53" Type="http://schemas.openxmlformats.org/officeDocument/2006/relationships/image" Target="media/image27.png"/><Relationship Id="rId52" Type="http://schemas.openxmlformats.org/officeDocument/2006/relationships/image" Target="media/image4.png"/><Relationship Id="rId11" Type="http://schemas.openxmlformats.org/officeDocument/2006/relationships/image" Target="media/image5.png"/><Relationship Id="rId55" Type="http://schemas.openxmlformats.org/officeDocument/2006/relationships/image" Target="media/image11.png"/><Relationship Id="rId10" Type="http://schemas.openxmlformats.org/officeDocument/2006/relationships/image" Target="media/image33.png"/><Relationship Id="rId54" Type="http://schemas.openxmlformats.org/officeDocument/2006/relationships/image" Target="media/image25.png"/><Relationship Id="rId13" Type="http://schemas.openxmlformats.org/officeDocument/2006/relationships/image" Target="media/image18.png"/><Relationship Id="rId12" Type="http://schemas.openxmlformats.org/officeDocument/2006/relationships/image" Target="media/image19.png"/><Relationship Id="rId56" Type="http://schemas.openxmlformats.org/officeDocument/2006/relationships/image" Target="media/image41.png"/><Relationship Id="rId15" Type="http://schemas.openxmlformats.org/officeDocument/2006/relationships/image" Target="media/image47.png"/><Relationship Id="rId14" Type="http://schemas.openxmlformats.org/officeDocument/2006/relationships/image" Target="media/image50.png"/><Relationship Id="rId17" Type="http://schemas.openxmlformats.org/officeDocument/2006/relationships/image" Target="media/image45.png"/><Relationship Id="rId16" Type="http://schemas.openxmlformats.org/officeDocument/2006/relationships/image" Target="media/image49.png"/><Relationship Id="rId19" Type="http://schemas.openxmlformats.org/officeDocument/2006/relationships/image" Target="media/image43.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